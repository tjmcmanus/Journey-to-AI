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E37360" w14:textId="182F28EE" w:rsidR="0096215D" w:rsidRPr="00241E45" w:rsidRDefault="00AD0203" w:rsidP="0084670C">
      <w:pPr>
        <w:pStyle w:val="Heading1"/>
        <w:numPr>
          <w:ilvl w:val="0"/>
          <w:numId w:val="28"/>
        </w:numPr>
        <w:ind w:left="1296" w:hanging="1296"/>
        <w:rPr>
          <w:rStyle w:val="IntenseReference"/>
          <w:rFonts w:cs="Arial"/>
          <w:b/>
          <w:bCs/>
        </w:rPr>
      </w:pPr>
      <w:r w:rsidRPr="00241E45">
        <w:rPr>
          <w:rStyle w:val="IntenseReference"/>
          <w:rFonts w:cs="Arial"/>
          <w:b/>
          <w:bCs/>
        </w:rPr>
        <w:t>Collect</w:t>
      </w:r>
      <w:r w:rsidR="0042395F" w:rsidRPr="00241E45">
        <w:rPr>
          <w:rStyle w:val="IntenseReference"/>
          <w:rFonts w:cs="Arial"/>
          <w:b/>
          <w:bCs/>
        </w:rPr>
        <w:t>:</w:t>
      </w:r>
      <w:r w:rsidR="0096215D" w:rsidRPr="00241E45">
        <w:rPr>
          <w:rStyle w:val="IntenseReference"/>
          <w:rFonts w:cs="Arial"/>
          <w:b/>
          <w:bCs/>
        </w:rPr>
        <w:t xml:space="preserve"> </w:t>
      </w:r>
      <w:r w:rsidR="00875C8C" w:rsidRPr="00241E45">
        <w:rPr>
          <w:rStyle w:val="IntenseReference"/>
          <w:rFonts w:cs="Arial"/>
          <w:b/>
          <w:bCs/>
        </w:rPr>
        <w:t>Virtualizing</w:t>
      </w:r>
      <w:r w:rsidR="00355720" w:rsidRPr="00241E45">
        <w:rPr>
          <w:rStyle w:val="IntenseReference"/>
          <w:rFonts w:cs="Arial"/>
          <w:b/>
          <w:bCs/>
        </w:rPr>
        <w:t xml:space="preserve"> </w:t>
      </w:r>
      <w:r w:rsidR="000B3688" w:rsidRPr="00241E45">
        <w:rPr>
          <w:rStyle w:val="IntenseReference"/>
          <w:rFonts w:cs="Arial"/>
          <w:b/>
          <w:bCs/>
        </w:rPr>
        <w:t>&amp;</w:t>
      </w:r>
      <w:r w:rsidR="00355720" w:rsidRPr="00241E45">
        <w:rPr>
          <w:rStyle w:val="IntenseReference"/>
          <w:rFonts w:cs="Arial"/>
          <w:b/>
          <w:bCs/>
        </w:rPr>
        <w:t xml:space="preserve"> Caching</w:t>
      </w:r>
      <w:r w:rsidR="00875C8C" w:rsidRPr="00241E45">
        <w:rPr>
          <w:rStyle w:val="IntenseReference"/>
          <w:rFonts w:cs="Arial"/>
          <w:b/>
          <w:bCs/>
        </w:rPr>
        <w:t xml:space="preserve"> from</w:t>
      </w:r>
      <w:r w:rsidR="00355720" w:rsidRPr="00241E45">
        <w:rPr>
          <w:rStyle w:val="IntenseReference"/>
          <w:rFonts w:cs="Arial"/>
          <w:b/>
          <w:bCs/>
        </w:rPr>
        <w:t xml:space="preserve"> z/OS</w:t>
      </w:r>
      <w:r w:rsidR="00B241B9" w:rsidRPr="00241E45">
        <w:rPr>
          <w:rStyle w:val="IntenseReference"/>
          <w:rFonts w:cs="Arial"/>
          <w:b/>
          <w:bCs/>
        </w:rPr>
        <w:t xml:space="preserve"> – Deeper </w:t>
      </w:r>
      <w:r w:rsidR="0084670C">
        <w:rPr>
          <w:rStyle w:val="IntenseReference"/>
          <w:rFonts w:cs="Arial"/>
          <w:b/>
          <w:bCs/>
        </w:rPr>
        <w:t xml:space="preserve">     </w:t>
      </w:r>
      <w:r w:rsidR="00B241B9" w:rsidRPr="00241E45">
        <w:rPr>
          <w:rStyle w:val="IntenseReference"/>
          <w:rFonts w:cs="Arial"/>
          <w:b/>
          <w:bCs/>
        </w:rPr>
        <w:t>Dive</w:t>
      </w:r>
    </w:p>
    <w:p w14:paraId="72CDFAA5" w14:textId="6F30A07A" w:rsidR="0096215D" w:rsidRPr="00241E45" w:rsidRDefault="0096215D" w:rsidP="00B94F35">
      <w:pPr>
        <w:pStyle w:val="Heading2"/>
        <w:rPr>
          <w:rFonts w:ascii="Arial" w:hAnsi="Arial" w:cs="Arial"/>
        </w:rPr>
      </w:pPr>
      <w:bookmarkStart w:id="0" w:name="OLE_LINK15"/>
      <w:r w:rsidRPr="00241E45">
        <w:rPr>
          <w:rFonts w:ascii="Arial" w:hAnsi="Arial" w:cs="Arial"/>
        </w:rPr>
        <w:t>Lab overview</w:t>
      </w:r>
    </w:p>
    <w:p w14:paraId="6A5F330B" w14:textId="4D132AEA" w:rsidR="00D53BD4" w:rsidRPr="00241E45" w:rsidRDefault="006B5C6A" w:rsidP="00B70781">
      <w:pPr>
        <w:ind w:left="792"/>
        <w:jc w:val="both"/>
        <w:rPr>
          <w:rFonts w:cs="Arial"/>
          <w:szCs w:val="22"/>
        </w:rPr>
      </w:pPr>
      <w:r w:rsidRPr="00241E45">
        <w:rPr>
          <w:rFonts w:cs="Arial"/>
          <w:szCs w:val="22"/>
          <w:shd w:val="clear" w:color="auto" w:fill="FFFFFF"/>
        </w:rPr>
        <w:t>Data Virtualization (DV) is an important component of IBM Cloud Pak for Data</w:t>
      </w:r>
      <w:r w:rsidR="00BA78B3" w:rsidRPr="00241E45">
        <w:rPr>
          <w:rFonts w:cs="Arial"/>
          <w:szCs w:val="22"/>
          <w:shd w:val="clear" w:color="auto" w:fill="FFFFFF"/>
        </w:rPr>
        <w:t xml:space="preserve"> </w:t>
      </w:r>
      <w:r w:rsidR="00C053AE" w:rsidRPr="00241E45">
        <w:rPr>
          <w:rFonts w:cs="Arial"/>
          <w:szCs w:val="22"/>
          <w:shd w:val="clear" w:color="auto" w:fill="FFFFFF"/>
        </w:rPr>
        <w:t>(CPD)</w:t>
      </w:r>
      <w:r w:rsidRPr="00241E45">
        <w:rPr>
          <w:rFonts w:cs="Arial"/>
          <w:szCs w:val="22"/>
          <w:shd w:val="clear" w:color="auto" w:fill="FFFFFF"/>
        </w:rPr>
        <w:t xml:space="preserve"> to help integrate data sources across multiple types and locations and turn them into one logical data view.</w:t>
      </w:r>
      <w:r w:rsidR="00D53BD4" w:rsidRPr="00241E45">
        <w:rPr>
          <w:rFonts w:cs="Arial"/>
          <w:szCs w:val="22"/>
          <w:shd w:val="clear" w:color="auto" w:fill="FFFFFF"/>
        </w:rPr>
        <w:t xml:space="preserve"> </w:t>
      </w:r>
      <w:r w:rsidR="008E7507" w:rsidRPr="00241E45">
        <w:rPr>
          <w:rFonts w:cs="Arial"/>
          <w:szCs w:val="22"/>
          <w:shd w:val="clear" w:color="auto" w:fill="FFFFFF"/>
        </w:rPr>
        <w:t>As shown in</w:t>
      </w:r>
      <w:r w:rsidR="001C6CE0" w:rsidRPr="00241E45">
        <w:rPr>
          <w:rFonts w:cs="Arial"/>
          <w:szCs w:val="22"/>
          <w:shd w:val="clear" w:color="auto" w:fill="FFFFFF"/>
        </w:rPr>
        <w:t xml:space="preserve"> the previous</w:t>
      </w:r>
      <w:r w:rsidR="008E7507" w:rsidRPr="00241E45">
        <w:rPr>
          <w:rFonts w:cs="Arial"/>
          <w:szCs w:val="22"/>
          <w:shd w:val="clear" w:color="auto" w:fill="FFFFFF"/>
        </w:rPr>
        <w:t xml:space="preserve"> DV Caching Deep Dive lab, </w:t>
      </w:r>
      <w:r w:rsidRPr="00241E45">
        <w:rPr>
          <w:rFonts w:cs="Arial"/>
          <w:szCs w:val="22"/>
          <w:shd w:val="clear" w:color="auto" w:fill="FFFFFF"/>
        </w:rPr>
        <w:t>virtualizing tables from databases hosted in the cloud and</w:t>
      </w:r>
      <w:r w:rsidR="008E7507" w:rsidRPr="00241E45">
        <w:rPr>
          <w:rFonts w:cs="Arial"/>
          <w:szCs w:val="22"/>
          <w:shd w:val="clear" w:color="auto" w:fill="FFFFFF"/>
        </w:rPr>
        <w:t xml:space="preserve"> then</w:t>
      </w:r>
      <w:r w:rsidRPr="00241E45">
        <w:rPr>
          <w:rFonts w:cs="Arial"/>
          <w:szCs w:val="22"/>
          <w:shd w:val="clear" w:color="auto" w:fill="FFFFFF"/>
        </w:rPr>
        <w:t xml:space="preserve"> leverag</w:t>
      </w:r>
      <w:r w:rsidR="008E7507" w:rsidRPr="00241E45">
        <w:rPr>
          <w:rFonts w:cs="Arial"/>
          <w:szCs w:val="22"/>
          <w:shd w:val="clear" w:color="auto" w:fill="FFFFFF"/>
        </w:rPr>
        <w:t>ing</w:t>
      </w:r>
      <w:r w:rsidRPr="00241E45">
        <w:rPr>
          <w:rFonts w:cs="Arial"/>
          <w:szCs w:val="22"/>
          <w:shd w:val="clear" w:color="auto" w:fill="FFFFFF"/>
        </w:rPr>
        <w:t xml:space="preserve"> cach</w:t>
      </w:r>
      <w:r w:rsidR="008E7507" w:rsidRPr="00241E45">
        <w:rPr>
          <w:rFonts w:cs="Arial"/>
          <w:szCs w:val="22"/>
          <w:shd w:val="clear" w:color="auto" w:fill="FFFFFF"/>
        </w:rPr>
        <w:t>ing helps t</w:t>
      </w:r>
      <w:r w:rsidRPr="00241E45">
        <w:rPr>
          <w:rFonts w:cs="Arial"/>
          <w:szCs w:val="22"/>
          <w:shd w:val="clear" w:color="auto" w:fill="FFFFFF"/>
        </w:rPr>
        <w:t>o drastically improve query performance</w:t>
      </w:r>
      <w:r w:rsidR="008E7507" w:rsidRPr="00241E45">
        <w:rPr>
          <w:rFonts w:cs="Arial"/>
          <w:szCs w:val="22"/>
          <w:shd w:val="clear" w:color="auto" w:fill="FFFFFF"/>
        </w:rPr>
        <w:t>.</w:t>
      </w:r>
    </w:p>
    <w:p w14:paraId="32B7F72A" w14:textId="16F719C6" w:rsidR="008A5BA2" w:rsidRPr="00241E45" w:rsidRDefault="006B5C6A" w:rsidP="00B70781">
      <w:pPr>
        <w:ind w:left="792"/>
        <w:jc w:val="both"/>
        <w:rPr>
          <w:rFonts w:cs="Arial"/>
          <w:szCs w:val="22"/>
          <w:shd w:val="clear" w:color="auto" w:fill="FFFFFF"/>
        </w:rPr>
      </w:pPr>
      <w:r w:rsidRPr="00241E45">
        <w:rPr>
          <w:rFonts w:cs="Arial"/>
          <w:szCs w:val="22"/>
          <w:shd w:val="clear" w:color="auto" w:fill="FFFFFF"/>
        </w:rPr>
        <w:t xml:space="preserve">In addition to </w:t>
      </w:r>
      <w:r w:rsidR="00D25688" w:rsidRPr="00241E45">
        <w:rPr>
          <w:rFonts w:cs="Arial"/>
          <w:szCs w:val="22"/>
          <w:shd w:val="clear" w:color="auto" w:fill="FFFFFF"/>
        </w:rPr>
        <w:t xml:space="preserve">the </w:t>
      </w:r>
      <w:r w:rsidRPr="00241E45">
        <w:rPr>
          <w:rFonts w:cs="Arial"/>
          <w:szCs w:val="22"/>
          <w:shd w:val="clear" w:color="auto" w:fill="FFFFFF"/>
        </w:rPr>
        <w:t xml:space="preserve">cloud, </w:t>
      </w:r>
      <w:r w:rsidR="00D25688" w:rsidRPr="00241E45">
        <w:rPr>
          <w:rFonts w:cs="Arial"/>
          <w:szCs w:val="22"/>
          <w:shd w:val="clear" w:color="auto" w:fill="FFFFFF"/>
        </w:rPr>
        <w:t>almost all</w:t>
      </w:r>
      <w:r w:rsidRPr="00241E45">
        <w:rPr>
          <w:rFonts w:cs="Arial"/>
          <w:szCs w:val="22"/>
          <w:shd w:val="clear" w:color="auto" w:fill="FFFFFF"/>
        </w:rPr>
        <w:t xml:space="preserve"> enterprise</w:t>
      </w:r>
      <w:r w:rsidR="008E7507" w:rsidRPr="00241E45">
        <w:rPr>
          <w:rFonts w:cs="Arial"/>
          <w:szCs w:val="22"/>
          <w:shd w:val="clear" w:color="auto" w:fill="FFFFFF"/>
        </w:rPr>
        <w:t>s</w:t>
      </w:r>
      <w:r w:rsidRPr="00241E45">
        <w:rPr>
          <w:rFonts w:cs="Arial"/>
          <w:szCs w:val="22"/>
          <w:shd w:val="clear" w:color="auto" w:fill="FFFFFF"/>
        </w:rPr>
        <w:t xml:space="preserve"> will have large amounts of data stored </w:t>
      </w:r>
      <w:r w:rsidR="00D25688" w:rsidRPr="00241E45">
        <w:rPr>
          <w:rFonts w:cs="Arial"/>
          <w:szCs w:val="22"/>
          <w:shd w:val="clear" w:color="auto" w:fill="FFFFFF"/>
        </w:rPr>
        <w:t>in on-prem</w:t>
      </w:r>
      <w:r w:rsidR="007C4D52">
        <w:rPr>
          <w:rFonts w:cs="Arial"/>
          <w:szCs w:val="22"/>
          <w:shd w:val="clear" w:color="auto" w:fill="FFFFFF"/>
        </w:rPr>
        <w:t>ises</w:t>
      </w:r>
      <w:r w:rsidR="00D25688" w:rsidRPr="00241E45">
        <w:rPr>
          <w:rFonts w:cs="Arial"/>
          <w:szCs w:val="22"/>
          <w:shd w:val="clear" w:color="auto" w:fill="FFFFFF"/>
        </w:rPr>
        <w:t xml:space="preserve"> data sources. </w:t>
      </w:r>
      <w:r w:rsidR="00070D87" w:rsidRPr="00241E45">
        <w:rPr>
          <w:rFonts w:cs="Arial"/>
          <w:szCs w:val="22"/>
          <w:shd w:val="clear" w:color="auto" w:fill="FFFFFF"/>
        </w:rPr>
        <w:t>D</w:t>
      </w:r>
      <w:r w:rsidR="00D25688" w:rsidRPr="00241E45">
        <w:rPr>
          <w:rFonts w:cs="Arial"/>
          <w:szCs w:val="22"/>
          <w:shd w:val="clear" w:color="auto" w:fill="FFFFFF"/>
        </w:rPr>
        <w:t xml:space="preserve">ata hosted on z/OS systems </w:t>
      </w:r>
      <w:r w:rsidR="008E7507" w:rsidRPr="00241E45">
        <w:rPr>
          <w:rFonts w:cs="Arial"/>
          <w:szCs w:val="22"/>
          <w:shd w:val="clear" w:color="auto" w:fill="FFFFFF"/>
        </w:rPr>
        <w:t>can</w:t>
      </w:r>
      <w:r w:rsidR="00D25688" w:rsidRPr="00241E45">
        <w:rPr>
          <w:rFonts w:cs="Arial"/>
          <w:szCs w:val="22"/>
          <w:shd w:val="clear" w:color="auto" w:fill="FFFFFF"/>
        </w:rPr>
        <w:t xml:space="preserve"> be a major portion of that</w:t>
      </w:r>
      <w:r w:rsidR="00D53BD4" w:rsidRPr="00241E45">
        <w:rPr>
          <w:rFonts w:cs="Arial"/>
          <w:szCs w:val="22"/>
          <w:shd w:val="clear" w:color="auto" w:fill="FFFFFF"/>
        </w:rPr>
        <w:t xml:space="preserve">. </w:t>
      </w:r>
    </w:p>
    <w:p w14:paraId="32F34BEA" w14:textId="20A47E86" w:rsidR="008A5BA2" w:rsidRPr="00241E45" w:rsidRDefault="008A5BA2" w:rsidP="00B70781">
      <w:pPr>
        <w:ind w:left="792"/>
        <w:jc w:val="both"/>
        <w:rPr>
          <w:rFonts w:cs="Arial"/>
        </w:rPr>
      </w:pPr>
      <w:r w:rsidRPr="00241E45">
        <w:rPr>
          <w:rFonts w:cs="Arial"/>
          <w:szCs w:val="22"/>
          <w:shd w:val="clear" w:color="auto" w:fill="FFFFFF"/>
        </w:rPr>
        <w:t>While there exist multiple ways to access data residing in a z/OS system, using IBM Data Virtualization Manager (DVM) is one of the most popular ones.</w:t>
      </w:r>
      <w:r w:rsidR="00113F45" w:rsidRPr="00241E45">
        <w:rPr>
          <w:rFonts w:cs="Arial"/>
          <w:szCs w:val="22"/>
          <w:shd w:val="clear" w:color="auto" w:fill="FFFFFF"/>
        </w:rPr>
        <w:t xml:space="preserve"> Cloud Pak for Data </w:t>
      </w:r>
      <w:r w:rsidR="00113F45" w:rsidRPr="00241E45">
        <w:rPr>
          <w:rFonts w:cs="Arial"/>
        </w:rPr>
        <w:t>V</w:t>
      </w:r>
      <w:r w:rsidR="00BC5C3F" w:rsidRPr="00241E45">
        <w:rPr>
          <w:rFonts w:cs="Arial"/>
        </w:rPr>
        <w:t>irtualization</w:t>
      </w:r>
      <w:r w:rsidR="00FE0A77" w:rsidRPr="00241E45">
        <w:rPr>
          <w:rFonts w:cs="Arial"/>
        </w:rPr>
        <w:t xml:space="preserve"> </w:t>
      </w:r>
      <w:r w:rsidR="00113F45" w:rsidRPr="00241E45">
        <w:rPr>
          <w:rFonts w:cs="Arial"/>
        </w:rPr>
        <w:t>(CPD-DV) has the ability</w:t>
      </w:r>
      <w:r w:rsidR="00FE0A77" w:rsidRPr="00241E45">
        <w:rPr>
          <w:rFonts w:cs="Arial"/>
        </w:rPr>
        <w:t xml:space="preserve"> </w:t>
      </w:r>
      <w:r w:rsidR="00113F45" w:rsidRPr="00241E45">
        <w:rPr>
          <w:rFonts w:cs="Arial"/>
        </w:rPr>
        <w:t>to virtualize and ingest any mainframe data that is available</w:t>
      </w:r>
      <w:r w:rsidR="007C4D52">
        <w:rPr>
          <w:rFonts w:cs="Arial"/>
        </w:rPr>
        <w:t>,</w:t>
      </w:r>
      <w:r w:rsidR="00BC5C3F" w:rsidRPr="00241E45">
        <w:rPr>
          <w:rFonts w:cs="Arial"/>
        </w:rPr>
        <w:t xml:space="preserve"> </w:t>
      </w:r>
      <w:r w:rsidR="003964B7" w:rsidRPr="00241E45">
        <w:rPr>
          <w:rFonts w:cs="Arial"/>
        </w:rPr>
        <w:t>leveraging</w:t>
      </w:r>
      <w:r w:rsidR="00BC5C3F" w:rsidRPr="00241E45">
        <w:rPr>
          <w:rFonts w:cs="Arial"/>
        </w:rPr>
        <w:t xml:space="preserve"> the</w:t>
      </w:r>
      <w:r w:rsidR="000F0F1A" w:rsidRPr="00241E45">
        <w:rPr>
          <w:rFonts w:cs="Arial"/>
        </w:rPr>
        <w:t xml:space="preserve"> </w:t>
      </w:r>
      <w:r w:rsidR="00FE0A77" w:rsidRPr="00241E45">
        <w:rPr>
          <w:rFonts w:cs="Arial"/>
        </w:rPr>
        <w:t>Data Virtualization Manager for z/OS</w:t>
      </w:r>
      <w:r w:rsidR="0023592A" w:rsidRPr="00241E45">
        <w:rPr>
          <w:rFonts w:cs="Arial"/>
        </w:rPr>
        <w:t>.</w:t>
      </w:r>
    </w:p>
    <w:p w14:paraId="5DA610B4" w14:textId="74ADB451" w:rsidR="008A5BA2" w:rsidRPr="00241E45" w:rsidRDefault="008A5BA2" w:rsidP="009C5DF7">
      <w:pPr>
        <w:pStyle w:val="Heading2"/>
        <w:rPr>
          <w:rFonts w:ascii="Arial" w:hAnsi="Arial" w:cs="Arial"/>
        </w:rPr>
      </w:pPr>
      <w:r w:rsidRPr="00241E45">
        <w:rPr>
          <w:rFonts w:ascii="Arial" w:hAnsi="Arial" w:cs="Arial"/>
        </w:rPr>
        <w:t>IBM DVM</w:t>
      </w:r>
    </w:p>
    <w:p w14:paraId="4C4CA6C7" w14:textId="1DFD65C7" w:rsidR="00113F45" w:rsidRPr="00241E45" w:rsidRDefault="00113F45" w:rsidP="00FB330D">
      <w:pPr>
        <w:ind w:left="792"/>
        <w:jc w:val="both"/>
        <w:rPr>
          <w:rFonts w:cs="Arial"/>
          <w:szCs w:val="22"/>
          <w:shd w:val="clear" w:color="auto" w:fill="FFFFFF"/>
        </w:rPr>
      </w:pPr>
      <w:r w:rsidRPr="00241E45">
        <w:rPr>
          <w:rFonts w:cs="Arial"/>
          <w:szCs w:val="22"/>
          <w:shd w:val="clear" w:color="auto" w:fill="FFFFFF"/>
        </w:rPr>
        <w:t>IBM Data Virtualization Manager (DVM) for z/OS® provides virtual, integrated views of data residing on IBM Z®. It enables users and applications read/write access to IBM Z data in place, without having to move, replicate or transform the data.</w:t>
      </w:r>
    </w:p>
    <w:p w14:paraId="761C583D" w14:textId="46EB847B" w:rsidR="00113F45" w:rsidRPr="00241E45" w:rsidRDefault="00113F45" w:rsidP="00FB330D">
      <w:pPr>
        <w:ind w:left="792"/>
        <w:jc w:val="both"/>
        <w:rPr>
          <w:rFonts w:cs="Arial"/>
          <w:szCs w:val="22"/>
          <w:shd w:val="clear" w:color="auto" w:fill="FFFFFF"/>
        </w:rPr>
      </w:pPr>
      <w:r w:rsidRPr="00241E45">
        <w:rPr>
          <w:rFonts w:cs="Arial"/>
          <w:szCs w:val="22"/>
          <w:shd w:val="clear" w:color="auto" w:fill="FFFFFF"/>
        </w:rPr>
        <w:t xml:space="preserve">IBM DVM enables data structures that were designed independently to be used together. Traditional data movement approaches can negatively impact the opportunity to benefit from data where and when it is needed. By unlocking IBM Z data using popular, industry-standard APIs, </w:t>
      </w:r>
      <w:r w:rsidR="007C4D52">
        <w:rPr>
          <w:rFonts w:cs="Arial"/>
          <w:szCs w:val="22"/>
          <w:shd w:val="clear" w:color="auto" w:fill="FFFFFF"/>
        </w:rPr>
        <w:t>DVM</w:t>
      </w:r>
      <w:r w:rsidRPr="00241E45">
        <w:rPr>
          <w:rFonts w:cs="Arial"/>
          <w:szCs w:val="22"/>
          <w:shd w:val="clear" w:color="auto" w:fill="FFFFFF"/>
        </w:rPr>
        <w:t xml:space="preserve"> for z/OS can save you time and money. </w:t>
      </w:r>
    </w:p>
    <w:p w14:paraId="09589455" w14:textId="544642AA" w:rsidR="00113F45" w:rsidRPr="00241E45" w:rsidRDefault="00113F45" w:rsidP="00FB330D">
      <w:pPr>
        <w:ind w:left="792"/>
        <w:jc w:val="both"/>
        <w:rPr>
          <w:rFonts w:cs="Arial"/>
          <w:szCs w:val="22"/>
          <w:shd w:val="clear" w:color="auto" w:fill="FFFFFF"/>
        </w:rPr>
      </w:pPr>
      <w:r w:rsidRPr="00241E45">
        <w:rPr>
          <w:rFonts w:cs="Arial"/>
          <w:szCs w:val="22"/>
          <w:shd w:val="clear" w:color="auto" w:fill="FFFFFF"/>
        </w:rPr>
        <w:t xml:space="preserve">DVM for z/OS provides access to IBM Z data sources such as VSAM (Virtual Sequential Access Method), IBM Db2 for z/OS, Adaptable Database System (ADABAS), Integrated Database Management System (IDMS), IBM Information Management System (IMS), IBM System Management Facilities (SMF) and non-IBM Z data sources, </w:t>
      </w:r>
      <w:r w:rsidR="007C4336" w:rsidRPr="00241E45">
        <w:rPr>
          <w:rFonts w:cs="Arial"/>
          <w:szCs w:val="22"/>
          <w:shd w:val="clear" w:color="auto" w:fill="FFFFFF"/>
        </w:rPr>
        <w:t xml:space="preserve">all </w:t>
      </w:r>
      <w:r w:rsidRPr="00241E45">
        <w:rPr>
          <w:rFonts w:cs="Arial"/>
          <w:szCs w:val="22"/>
          <w:shd w:val="clear" w:color="auto" w:fill="FFFFFF"/>
        </w:rPr>
        <w:t>without the need for mainframe skills.</w:t>
      </w:r>
    </w:p>
    <w:p w14:paraId="33A7011A" w14:textId="267867C0" w:rsidR="00113F45" w:rsidRPr="00241E45" w:rsidRDefault="00113F45" w:rsidP="00FB330D">
      <w:pPr>
        <w:ind w:left="792"/>
        <w:jc w:val="both"/>
        <w:rPr>
          <w:rFonts w:cs="Arial"/>
          <w:szCs w:val="22"/>
          <w:shd w:val="clear" w:color="auto" w:fill="FFFFFF"/>
        </w:rPr>
      </w:pPr>
      <w:r w:rsidRPr="00241E45">
        <w:rPr>
          <w:rFonts w:cs="Arial"/>
          <w:szCs w:val="22"/>
          <w:shd w:val="clear" w:color="auto" w:fill="FFFFFF"/>
        </w:rPr>
        <w:t xml:space="preserve">You can also simplify the development of AI applications directly from IBM Z data with </w:t>
      </w:r>
      <w:r w:rsidR="007C4D52">
        <w:rPr>
          <w:rFonts w:cs="Arial"/>
          <w:szCs w:val="22"/>
          <w:shd w:val="clear" w:color="auto" w:fill="FFFFFF"/>
        </w:rPr>
        <w:t>CPD.</w:t>
      </w:r>
    </w:p>
    <w:p w14:paraId="2E448B25" w14:textId="50AF9321" w:rsidR="00113F45" w:rsidRPr="00241E45" w:rsidRDefault="00113F45" w:rsidP="00FB330D">
      <w:pPr>
        <w:ind w:left="792"/>
        <w:jc w:val="both"/>
        <w:rPr>
          <w:rFonts w:cs="Arial"/>
          <w:szCs w:val="22"/>
        </w:rPr>
      </w:pPr>
      <w:r w:rsidRPr="00241E45">
        <w:rPr>
          <w:rFonts w:cs="Arial"/>
          <w:szCs w:val="22"/>
          <w:shd w:val="clear" w:color="auto" w:fill="FFFFFF"/>
        </w:rPr>
        <w:t xml:space="preserve">For more information on </w:t>
      </w:r>
      <w:r w:rsidR="007C4D52">
        <w:rPr>
          <w:rFonts w:cs="Arial"/>
          <w:szCs w:val="22"/>
          <w:shd w:val="clear" w:color="auto" w:fill="FFFFFF"/>
        </w:rPr>
        <w:t>DVM</w:t>
      </w:r>
      <w:r w:rsidRPr="00241E45">
        <w:rPr>
          <w:rFonts w:cs="Arial"/>
          <w:szCs w:val="22"/>
          <w:shd w:val="clear" w:color="auto" w:fill="FFFFFF"/>
        </w:rPr>
        <w:t xml:space="preserve"> for z/OS, check out this</w:t>
      </w:r>
      <w:r w:rsidR="007C4D52">
        <w:rPr>
          <w:rFonts w:cs="Arial"/>
          <w:szCs w:val="22"/>
          <w:shd w:val="clear" w:color="auto" w:fill="FFFFFF"/>
        </w:rPr>
        <w:t xml:space="preserve"> link</w:t>
      </w:r>
      <w:r w:rsidRPr="00241E45">
        <w:rPr>
          <w:rFonts w:cs="Arial"/>
          <w:szCs w:val="22"/>
        </w:rPr>
        <w:t>:</w:t>
      </w:r>
      <w:r w:rsidR="006E3614" w:rsidRPr="006E3614">
        <w:t xml:space="preserve"> </w:t>
      </w:r>
      <w:hyperlink r:id="rId9" w:history="1">
        <w:r w:rsidR="006E3614" w:rsidRPr="004F7A14">
          <w:rPr>
            <w:rStyle w:val="Hyperlink"/>
            <w:rFonts w:cs="Arial"/>
            <w:szCs w:val="22"/>
          </w:rPr>
          <w:t>http://ibm.biz/DV-Manager-ZOS</w:t>
        </w:r>
      </w:hyperlink>
      <w:r w:rsidR="007C4D52">
        <w:rPr>
          <w:rStyle w:val="Hyperlink"/>
          <w:rFonts w:cs="Arial"/>
          <w:szCs w:val="22"/>
        </w:rPr>
        <w:t>.</w:t>
      </w:r>
      <w:r w:rsidR="006E3614">
        <w:rPr>
          <w:rFonts w:cs="Arial"/>
          <w:szCs w:val="22"/>
        </w:rPr>
        <w:t xml:space="preserve"> </w:t>
      </w:r>
    </w:p>
    <w:p w14:paraId="2490E3EF" w14:textId="4185A288" w:rsidR="00113F45" w:rsidRPr="00241E45" w:rsidRDefault="00113F45" w:rsidP="005B48AA">
      <w:pPr>
        <w:ind w:left="792"/>
        <w:jc w:val="both"/>
        <w:rPr>
          <w:rFonts w:cs="Arial"/>
          <w:szCs w:val="22"/>
          <w:shd w:val="clear" w:color="auto" w:fill="FFFFFF"/>
        </w:rPr>
      </w:pPr>
      <w:r w:rsidRPr="00241E45">
        <w:rPr>
          <w:rFonts w:cs="Arial"/>
          <w:szCs w:val="22"/>
          <w:shd w:val="clear" w:color="auto" w:fill="FFFFFF"/>
        </w:rPr>
        <w:t xml:space="preserve">Also check out the IBM Demos page: </w:t>
      </w:r>
      <w:hyperlink r:id="rId10" w:history="1">
        <w:r w:rsidR="006E3614" w:rsidRPr="004F7A14">
          <w:rPr>
            <w:rStyle w:val="Hyperlink"/>
            <w:rFonts w:cs="Arial"/>
            <w:szCs w:val="22"/>
            <w:shd w:val="clear" w:color="auto" w:fill="FFFFFF"/>
          </w:rPr>
          <w:t>http://ibm.biz/IBM-Demos</w:t>
        </w:r>
      </w:hyperlink>
      <w:r w:rsidR="006E3614">
        <w:rPr>
          <w:rFonts w:cs="Arial"/>
          <w:szCs w:val="22"/>
          <w:shd w:val="clear" w:color="auto" w:fill="FFFFFF"/>
        </w:rPr>
        <w:t xml:space="preserve"> </w:t>
      </w:r>
    </w:p>
    <w:p w14:paraId="1124C5A3" w14:textId="77777777" w:rsidR="00113F45" w:rsidRPr="00241E45" w:rsidRDefault="00113F45" w:rsidP="00113F45">
      <w:pPr>
        <w:spacing w:before="0" w:after="0"/>
        <w:ind w:left="792"/>
        <w:jc w:val="both"/>
        <w:rPr>
          <w:rFonts w:cs="Arial"/>
          <w:szCs w:val="22"/>
          <w:shd w:val="clear" w:color="auto" w:fill="FFFFFF"/>
        </w:rPr>
      </w:pPr>
    </w:p>
    <w:p w14:paraId="446EA4FC" w14:textId="77777777" w:rsidR="00113F45" w:rsidRPr="00241E45" w:rsidRDefault="00113F45" w:rsidP="00D25688">
      <w:pPr>
        <w:spacing w:before="0" w:after="0"/>
        <w:ind w:left="792"/>
        <w:jc w:val="both"/>
        <w:rPr>
          <w:rFonts w:cs="Arial"/>
          <w:b/>
          <w:bCs/>
          <w:szCs w:val="22"/>
          <w:shd w:val="clear" w:color="auto" w:fill="FFFFFF"/>
        </w:rPr>
      </w:pPr>
    </w:p>
    <w:p w14:paraId="46BC6942" w14:textId="77777777" w:rsidR="00113F45" w:rsidRPr="00241E45" w:rsidRDefault="00113F45" w:rsidP="00D25688">
      <w:pPr>
        <w:spacing w:before="0" w:after="0"/>
        <w:ind w:left="792"/>
        <w:jc w:val="both"/>
        <w:rPr>
          <w:rFonts w:cs="Arial"/>
          <w:b/>
          <w:bCs/>
          <w:szCs w:val="22"/>
          <w:shd w:val="clear" w:color="auto" w:fill="FFFFFF"/>
        </w:rPr>
      </w:pPr>
    </w:p>
    <w:p w14:paraId="4BF0EDF4" w14:textId="77777777" w:rsidR="00355720" w:rsidRPr="00241E45" w:rsidRDefault="00355720">
      <w:pPr>
        <w:spacing w:before="0" w:after="0"/>
        <w:rPr>
          <w:rFonts w:cs="Arial"/>
          <w:b/>
          <w:bCs/>
          <w:szCs w:val="22"/>
          <w:shd w:val="clear" w:color="auto" w:fill="FFFFFF"/>
        </w:rPr>
      </w:pPr>
      <w:r w:rsidRPr="00241E45">
        <w:rPr>
          <w:rFonts w:cs="Arial"/>
          <w:b/>
          <w:bCs/>
          <w:szCs w:val="22"/>
          <w:shd w:val="clear" w:color="auto" w:fill="FFFFFF"/>
        </w:rPr>
        <w:br w:type="page"/>
      </w:r>
    </w:p>
    <w:p w14:paraId="04546FA1" w14:textId="5E77D789" w:rsidR="008A5BA2" w:rsidRPr="00241E45" w:rsidRDefault="008A5BA2" w:rsidP="00EF3067">
      <w:pPr>
        <w:pStyle w:val="Heading3"/>
        <w:rPr>
          <w:rFonts w:ascii="Arial" w:hAnsi="Arial" w:cs="Arial"/>
          <w:b/>
          <w:bCs/>
          <w:shd w:val="clear" w:color="auto" w:fill="FFFFFF"/>
        </w:rPr>
      </w:pPr>
      <w:r w:rsidRPr="00241E45">
        <w:rPr>
          <w:rFonts w:ascii="Arial" w:hAnsi="Arial" w:cs="Arial"/>
          <w:b/>
          <w:bCs/>
          <w:shd w:val="clear" w:color="auto" w:fill="FFFFFF"/>
        </w:rPr>
        <w:lastRenderedPageBreak/>
        <w:t>Secure Gateway</w:t>
      </w:r>
    </w:p>
    <w:p w14:paraId="77EC5AC9" w14:textId="11745FE6" w:rsidR="008A5BA2" w:rsidRPr="00241E45" w:rsidRDefault="008A5BA2" w:rsidP="004946DE">
      <w:pPr>
        <w:ind w:left="792"/>
        <w:jc w:val="both"/>
        <w:rPr>
          <w:rFonts w:cs="Arial"/>
          <w:szCs w:val="22"/>
          <w:shd w:val="clear" w:color="auto" w:fill="FFFFFF"/>
        </w:rPr>
      </w:pPr>
      <w:r w:rsidRPr="00241E45">
        <w:rPr>
          <w:rFonts w:cs="Arial"/>
          <w:szCs w:val="22"/>
          <w:shd w:val="clear" w:color="auto" w:fill="FFFFFF"/>
        </w:rPr>
        <w:t>Accessing on-prem data from an external system can be challenging and there are different ways to achieve that. A simple and cost-effective way in the IBM Cloud is to use the Secure Gateway service.</w:t>
      </w:r>
    </w:p>
    <w:p w14:paraId="53A678FF" w14:textId="278037F4" w:rsidR="008A5BA2" w:rsidRPr="00241E45" w:rsidRDefault="008A5BA2" w:rsidP="004946DE">
      <w:pPr>
        <w:ind w:left="792"/>
        <w:jc w:val="both"/>
        <w:rPr>
          <w:rFonts w:cs="Arial"/>
          <w:szCs w:val="22"/>
          <w:shd w:val="clear" w:color="auto" w:fill="FFFFFF"/>
        </w:rPr>
      </w:pPr>
      <w:r w:rsidRPr="00241E45">
        <w:rPr>
          <w:rFonts w:cs="Arial"/>
          <w:szCs w:val="22"/>
          <w:shd w:val="clear" w:color="auto" w:fill="FFFFFF"/>
        </w:rPr>
        <w:t xml:space="preserve">IBM Secure Gateway for IBM Cloud maintains a single </w:t>
      </w:r>
      <w:r w:rsidR="00790467" w:rsidRPr="00241E45">
        <w:rPr>
          <w:rFonts w:cs="Arial"/>
          <w:szCs w:val="22"/>
          <w:shd w:val="clear" w:color="auto" w:fill="FFFFFF"/>
        </w:rPr>
        <w:t xml:space="preserve">persistent encrypted connection between the Secure Gateway client in the on-prem network and the Secure Gateway server in the IBM Cloud. Data can be securely transmitted bidirectionally between on-prem and external resources. </w:t>
      </w:r>
    </w:p>
    <w:p w14:paraId="2C697936" w14:textId="2845D9BA" w:rsidR="008A5BA2" w:rsidRPr="00241E45" w:rsidRDefault="008A5BA2" w:rsidP="0088449A">
      <w:pPr>
        <w:spacing w:before="0" w:after="0"/>
        <w:ind w:left="792"/>
        <w:jc w:val="center"/>
        <w:rPr>
          <w:rFonts w:cs="Arial"/>
          <w:sz w:val="24"/>
        </w:rPr>
      </w:pPr>
      <w:r w:rsidRPr="00241E45">
        <w:rPr>
          <w:rFonts w:cs="Arial"/>
          <w:sz w:val="24"/>
        </w:rPr>
        <w:fldChar w:fldCharType="begin"/>
      </w:r>
      <w:r w:rsidRPr="00241E45">
        <w:rPr>
          <w:rFonts w:cs="Arial"/>
          <w:sz w:val="24"/>
        </w:rPr>
        <w:instrText xml:space="preserve"> INCLUDEPICTURE "https://cloud.ibm.com/docs-content/v1/content/439f9f5f68a3658834a628bb77c50cd6d07d9240/services/SecureGateway/images/onPremDestination.png?raw=true" \* MERGEFORMATINET </w:instrText>
      </w:r>
      <w:r w:rsidRPr="00241E45">
        <w:rPr>
          <w:rFonts w:cs="Arial"/>
          <w:sz w:val="24"/>
        </w:rPr>
        <w:fldChar w:fldCharType="separate"/>
      </w:r>
      <w:r w:rsidRPr="00241E45">
        <w:rPr>
          <w:rFonts w:cs="Arial"/>
          <w:noProof/>
          <w:sz w:val="24"/>
        </w:rPr>
        <w:drawing>
          <wp:inline distT="0" distB="0" distL="0" distR="0" wp14:anchorId="0DC07C33" wp14:editId="38DC1967">
            <wp:extent cx="5450840" cy="1232090"/>
            <wp:effectExtent l="0" t="0" r="0" b="0"/>
            <wp:docPr id="2" name="Picture 2" descr="On Premises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 Premises destin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6986" cy="1235740"/>
                    </a:xfrm>
                    <a:prstGeom prst="rect">
                      <a:avLst/>
                    </a:prstGeom>
                    <a:noFill/>
                    <a:ln>
                      <a:noFill/>
                    </a:ln>
                  </pic:spPr>
                </pic:pic>
              </a:graphicData>
            </a:graphic>
          </wp:inline>
        </w:drawing>
      </w:r>
      <w:r w:rsidRPr="00241E45">
        <w:rPr>
          <w:rFonts w:cs="Arial"/>
          <w:sz w:val="24"/>
        </w:rPr>
        <w:fldChar w:fldCharType="end"/>
      </w:r>
    </w:p>
    <w:p w14:paraId="14B1CA7B" w14:textId="70712732" w:rsidR="0088449A" w:rsidRPr="00241E45" w:rsidRDefault="00790467" w:rsidP="00444C5B">
      <w:pPr>
        <w:ind w:left="792"/>
        <w:jc w:val="both"/>
        <w:rPr>
          <w:rFonts w:cs="Arial"/>
          <w:szCs w:val="22"/>
          <w:shd w:val="clear" w:color="auto" w:fill="FFFFFF"/>
        </w:rPr>
      </w:pPr>
      <w:r w:rsidRPr="00241E45">
        <w:rPr>
          <w:rFonts w:cs="Arial"/>
          <w:szCs w:val="22"/>
          <w:shd w:val="clear" w:color="auto" w:fill="FFFFFF"/>
        </w:rPr>
        <w:t>The IBM Secure Gateway</w:t>
      </w:r>
      <w:r w:rsidR="00C053AE" w:rsidRPr="00241E45">
        <w:rPr>
          <w:rFonts w:cs="Arial"/>
          <w:szCs w:val="22"/>
          <w:shd w:val="clear" w:color="auto" w:fill="FFFFFF"/>
        </w:rPr>
        <w:t xml:space="preserve"> (SG)</w:t>
      </w:r>
      <w:r w:rsidRPr="00241E45">
        <w:rPr>
          <w:rFonts w:cs="Arial"/>
          <w:szCs w:val="22"/>
          <w:shd w:val="clear" w:color="auto" w:fill="FFFFFF"/>
        </w:rPr>
        <w:t xml:space="preserve"> consists of a </w:t>
      </w:r>
      <w:r w:rsidR="00A90FAE" w:rsidRPr="00241E45">
        <w:rPr>
          <w:rFonts w:cs="Arial"/>
          <w:szCs w:val="22"/>
          <w:shd w:val="clear" w:color="auto" w:fill="FFFFFF"/>
        </w:rPr>
        <w:t>G</w:t>
      </w:r>
      <w:r w:rsidRPr="00241E45">
        <w:rPr>
          <w:rFonts w:cs="Arial"/>
          <w:szCs w:val="22"/>
          <w:shd w:val="clear" w:color="auto" w:fill="FFFFFF"/>
        </w:rPr>
        <w:t>ateway service</w:t>
      </w:r>
      <w:r w:rsidR="00A90FAE" w:rsidRPr="00241E45">
        <w:rPr>
          <w:rFonts w:cs="Arial"/>
          <w:szCs w:val="22"/>
          <w:shd w:val="clear" w:color="auto" w:fill="FFFFFF"/>
        </w:rPr>
        <w:t xml:space="preserve">, an on-prem </w:t>
      </w:r>
      <w:r w:rsidR="00C053AE" w:rsidRPr="00241E45">
        <w:rPr>
          <w:rFonts w:cs="Arial"/>
          <w:szCs w:val="22"/>
          <w:shd w:val="clear" w:color="auto" w:fill="FFFFFF"/>
        </w:rPr>
        <w:t xml:space="preserve">SG </w:t>
      </w:r>
      <w:r w:rsidR="00A90FAE" w:rsidRPr="00241E45">
        <w:rPr>
          <w:rFonts w:cs="Arial"/>
          <w:szCs w:val="22"/>
          <w:shd w:val="clear" w:color="auto" w:fill="FFFFFF"/>
        </w:rPr>
        <w:t>Client and an on-prem Destination</w:t>
      </w:r>
      <w:r w:rsidR="0088449A" w:rsidRPr="00241E45">
        <w:rPr>
          <w:rFonts w:cs="Arial"/>
          <w:szCs w:val="22"/>
          <w:shd w:val="clear" w:color="auto" w:fill="FFFFFF"/>
        </w:rPr>
        <w:t>.</w:t>
      </w:r>
    </w:p>
    <w:p w14:paraId="4889E9B0" w14:textId="77777777" w:rsidR="0088449A" w:rsidRPr="00241E45" w:rsidRDefault="0088449A" w:rsidP="00A90FAE">
      <w:pPr>
        <w:spacing w:before="0" w:after="0"/>
        <w:ind w:left="792"/>
        <w:rPr>
          <w:rFonts w:cs="Arial"/>
          <w:sz w:val="24"/>
        </w:rPr>
      </w:pPr>
    </w:p>
    <w:p w14:paraId="72506D9D" w14:textId="737AC950" w:rsidR="00A90FAE" w:rsidRPr="00241E45" w:rsidRDefault="00A90FAE" w:rsidP="0088449A">
      <w:pPr>
        <w:spacing w:before="0" w:after="0"/>
        <w:ind w:left="792"/>
        <w:jc w:val="center"/>
        <w:rPr>
          <w:rFonts w:cs="Arial"/>
          <w:sz w:val="24"/>
        </w:rPr>
      </w:pPr>
      <w:r w:rsidRPr="00241E45">
        <w:rPr>
          <w:rFonts w:cs="Arial"/>
          <w:sz w:val="24"/>
        </w:rPr>
        <w:fldChar w:fldCharType="begin"/>
      </w:r>
      <w:r w:rsidRPr="00241E45">
        <w:rPr>
          <w:rFonts w:cs="Arial"/>
          <w:sz w:val="24"/>
        </w:rPr>
        <w:instrText xml:space="preserve"> INCLUDEPICTURE "https://cloud.ibm.com/docs-content/v1/content/439f9f5f68a3658834a628bb77c50cd6d07d9240/services/SecureGateway/images/diagramSGW.png?raw=true" \* MERGEFORMATINET </w:instrText>
      </w:r>
      <w:r w:rsidRPr="00241E45">
        <w:rPr>
          <w:rFonts w:cs="Arial"/>
          <w:sz w:val="24"/>
        </w:rPr>
        <w:fldChar w:fldCharType="separate"/>
      </w:r>
      <w:r w:rsidRPr="00241E45">
        <w:rPr>
          <w:rFonts w:cs="Arial"/>
          <w:noProof/>
          <w:sz w:val="24"/>
        </w:rPr>
        <w:drawing>
          <wp:inline distT="0" distB="0" distL="0" distR="0" wp14:anchorId="0CFD73CE" wp14:editId="3A16AE20">
            <wp:extent cx="3655060" cy="1593726"/>
            <wp:effectExtent l="0" t="0" r="2540" b="0"/>
            <wp:docPr id="6" name="Picture 6" descr="Secure Gatewa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ure Gateway Architectu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66682" cy="1598794"/>
                    </a:xfrm>
                    <a:prstGeom prst="rect">
                      <a:avLst/>
                    </a:prstGeom>
                    <a:noFill/>
                    <a:ln>
                      <a:noFill/>
                    </a:ln>
                  </pic:spPr>
                </pic:pic>
              </a:graphicData>
            </a:graphic>
          </wp:inline>
        </w:drawing>
      </w:r>
      <w:r w:rsidRPr="00241E45">
        <w:rPr>
          <w:rFonts w:cs="Arial"/>
          <w:sz w:val="24"/>
        </w:rPr>
        <w:fldChar w:fldCharType="end"/>
      </w:r>
    </w:p>
    <w:p w14:paraId="15A9CFDC" w14:textId="77777777" w:rsidR="007E1AD9" w:rsidRPr="00241E45" w:rsidRDefault="007E1AD9" w:rsidP="00C053AE">
      <w:pPr>
        <w:spacing w:before="0" w:after="0"/>
        <w:ind w:left="360" w:firstLine="432"/>
        <w:jc w:val="both"/>
        <w:rPr>
          <w:rFonts w:cs="Arial"/>
          <w:sz w:val="24"/>
        </w:rPr>
      </w:pPr>
    </w:p>
    <w:p w14:paraId="28C861B0" w14:textId="1F81AFED" w:rsidR="00AC59AA" w:rsidRPr="006E3614" w:rsidRDefault="00A90FAE" w:rsidP="006E3614">
      <w:pPr>
        <w:ind w:left="792"/>
        <w:jc w:val="both"/>
      </w:pPr>
      <w:r w:rsidRPr="00241E45">
        <w:rPr>
          <w:rFonts w:cs="Arial"/>
          <w:szCs w:val="22"/>
          <w:shd w:val="clear" w:color="auto" w:fill="FFFFFF"/>
        </w:rPr>
        <w:t>External applications can securely connect to the Gateway service, which</w:t>
      </w:r>
      <w:r w:rsidR="007E1AD9" w:rsidRPr="00241E45">
        <w:rPr>
          <w:rFonts w:cs="Arial"/>
          <w:szCs w:val="22"/>
          <w:shd w:val="clear" w:color="auto" w:fill="FFFFFF"/>
        </w:rPr>
        <w:t xml:space="preserve"> </w:t>
      </w:r>
      <w:r w:rsidRPr="00241E45">
        <w:rPr>
          <w:rFonts w:cs="Arial"/>
          <w:szCs w:val="22"/>
          <w:shd w:val="clear" w:color="auto" w:fill="FFFFFF"/>
        </w:rPr>
        <w:t xml:space="preserve">in turn connects to the on-prem destination via the configured </w:t>
      </w:r>
      <w:r w:rsidR="00C053AE" w:rsidRPr="00241E45">
        <w:rPr>
          <w:rFonts w:cs="Arial"/>
          <w:szCs w:val="22"/>
          <w:shd w:val="clear" w:color="auto" w:fill="FFFFFF"/>
        </w:rPr>
        <w:t xml:space="preserve">SG </w:t>
      </w:r>
      <w:r w:rsidRPr="00241E45">
        <w:rPr>
          <w:rFonts w:cs="Arial"/>
          <w:szCs w:val="22"/>
          <w:shd w:val="clear" w:color="auto" w:fill="FFFFFF"/>
        </w:rPr>
        <w:t xml:space="preserve">client. </w:t>
      </w:r>
      <w:r w:rsidR="004B14FA" w:rsidRPr="00241E45">
        <w:rPr>
          <w:rFonts w:cs="Arial"/>
          <w:szCs w:val="22"/>
          <w:shd w:val="clear" w:color="auto" w:fill="FFFFFF"/>
        </w:rPr>
        <w:t>The external</w:t>
      </w:r>
      <w:r w:rsidR="007E1AD9" w:rsidRPr="00241E45">
        <w:rPr>
          <w:rFonts w:cs="Arial"/>
          <w:szCs w:val="22"/>
          <w:shd w:val="clear" w:color="auto" w:fill="FFFFFF"/>
        </w:rPr>
        <w:t xml:space="preserve"> </w:t>
      </w:r>
      <w:r w:rsidR="004B14FA" w:rsidRPr="00241E45">
        <w:rPr>
          <w:rFonts w:cs="Arial"/>
          <w:szCs w:val="22"/>
          <w:shd w:val="clear" w:color="auto" w:fill="FFFFFF"/>
        </w:rPr>
        <w:t>applications are unaware of the</w:t>
      </w:r>
      <w:r w:rsidR="00B12329" w:rsidRPr="00241E45">
        <w:rPr>
          <w:rFonts w:cs="Arial"/>
          <w:szCs w:val="22"/>
          <w:shd w:val="clear" w:color="auto" w:fill="FFFFFF"/>
        </w:rPr>
        <w:t xml:space="preserve"> on-prem destination</w:t>
      </w:r>
      <w:r w:rsidR="004B14FA" w:rsidRPr="00241E45">
        <w:rPr>
          <w:rFonts w:cs="Arial"/>
          <w:szCs w:val="22"/>
          <w:shd w:val="clear" w:color="auto" w:fill="FFFFFF"/>
        </w:rPr>
        <w:t xml:space="preserve"> detail</w:t>
      </w:r>
      <w:r w:rsidR="009B6BB3">
        <w:rPr>
          <w:rFonts w:cs="Arial"/>
          <w:szCs w:val="22"/>
          <w:shd w:val="clear" w:color="auto" w:fill="FFFFFF"/>
        </w:rPr>
        <w:t xml:space="preserve">s. </w:t>
      </w:r>
      <w:proofErr w:type="spellStart"/>
      <w:r w:rsidR="009B6BB3">
        <w:rPr>
          <w:rFonts w:cs="Arial"/>
          <w:szCs w:val="22"/>
          <w:shd w:val="clear" w:color="auto" w:fill="FFFFFF"/>
        </w:rPr>
        <w:t>They</w:t>
      </w:r>
      <w:r w:rsidR="004B14FA" w:rsidRPr="00241E45">
        <w:rPr>
          <w:rFonts w:cs="Arial"/>
          <w:szCs w:val="22"/>
          <w:shd w:val="clear" w:color="auto" w:fill="FFFFFF"/>
        </w:rPr>
        <w:t>only</w:t>
      </w:r>
      <w:proofErr w:type="spellEnd"/>
      <w:r w:rsidR="004B14FA" w:rsidRPr="00241E45">
        <w:rPr>
          <w:rFonts w:cs="Arial"/>
          <w:szCs w:val="22"/>
          <w:shd w:val="clear" w:color="auto" w:fill="FFFFFF"/>
        </w:rPr>
        <w:t xml:space="preserve"> knows the IBM </w:t>
      </w:r>
      <w:proofErr w:type="gramStart"/>
      <w:r w:rsidR="004B14FA" w:rsidRPr="00241E45">
        <w:rPr>
          <w:rFonts w:cs="Arial"/>
          <w:szCs w:val="22"/>
          <w:shd w:val="clear" w:color="auto" w:fill="FFFFFF"/>
        </w:rPr>
        <w:t xml:space="preserve">Cloud </w:t>
      </w:r>
      <w:r w:rsidR="007E1AD9" w:rsidRPr="00241E45">
        <w:rPr>
          <w:rFonts w:cs="Arial"/>
          <w:szCs w:val="22"/>
          <w:shd w:val="clear" w:color="auto" w:fill="FFFFFF"/>
        </w:rPr>
        <w:t xml:space="preserve"> </w:t>
      </w:r>
      <w:r w:rsidR="004B14FA" w:rsidRPr="00241E45">
        <w:rPr>
          <w:rFonts w:cs="Arial"/>
          <w:szCs w:val="22"/>
          <w:shd w:val="clear" w:color="auto" w:fill="FFFFFF"/>
        </w:rPr>
        <w:t>Secure</w:t>
      </w:r>
      <w:proofErr w:type="gramEnd"/>
      <w:r w:rsidR="004B14FA" w:rsidRPr="00241E45">
        <w:rPr>
          <w:rFonts w:cs="Arial"/>
          <w:szCs w:val="22"/>
          <w:shd w:val="clear" w:color="auto" w:fill="FFFFFF"/>
        </w:rPr>
        <w:t xml:space="preserve"> Gateway service endpoint</w:t>
      </w:r>
      <w:r w:rsidR="00B12329" w:rsidRPr="00241E45">
        <w:rPr>
          <w:rFonts w:cs="Arial"/>
          <w:szCs w:val="22"/>
          <w:shd w:val="clear" w:color="auto" w:fill="FFFFFF"/>
        </w:rPr>
        <w:t xml:space="preserve"> and the corresponding credentials to be used</w:t>
      </w:r>
      <w:r w:rsidR="004B14FA" w:rsidRPr="00241E45">
        <w:rPr>
          <w:rFonts w:cs="Arial"/>
          <w:szCs w:val="22"/>
          <w:shd w:val="clear" w:color="auto" w:fill="FFFFFF"/>
        </w:rPr>
        <w:t>.</w:t>
      </w:r>
      <w:r w:rsidR="00B12329" w:rsidRPr="00241E45">
        <w:rPr>
          <w:rFonts w:cs="Arial"/>
          <w:szCs w:val="22"/>
          <w:shd w:val="clear" w:color="auto" w:fill="FFFFFF"/>
        </w:rPr>
        <w:t xml:space="preserve"> </w:t>
      </w:r>
      <w:r w:rsidR="007E1AD9" w:rsidRPr="00241E45">
        <w:rPr>
          <w:rFonts w:cs="Arial"/>
          <w:szCs w:val="22"/>
          <w:shd w:val="clear" w:color="auto" w:fill="FFFFFF"/>
        </w:rPr>
        <w:t xml:space="preserve"> </w:t>
      </w:r>
      <w:r w:rsidR="004B14FA" w:rsidRPr="00241E45">
        <w:rPr>
          <w:rFonts w:cs="Arial"/>
          <w:szCs w:val="22"/>
          <w:shd w:val="clear" w:color="auto" w:fill="FFFFFF"/>
        </w:rPr>
        <w:t>M</w:t>
      </w:r>
      <w:r w:rsidRPr="00241E45">
        <w:rPr>
          <w:rFonts w:cs="Arial"/>
          <w:szCs w:val="22"/>
          <w:shd w:val="clear" w:color="auto" w:fill="FFFFFF"/>
        </w:rPr>
        <w:t xml:space="preserve">ore information </w:t>
      </w:r>
      <w:r w:rsidR="004B14FA" w:rsidRPr="00241E45">
        <w:rPr>
          <w:rFonts w:cs="Arial"/>
          <w:szCs w:val="22"/>
          <w:shd w:val="clear" w:color="auto" w:fill="FFFFFF"/>
        </w:rPr>
        <w:t xml:space="preserve">about IBM Cloud Secure Gateway service is available in its </w:t>
      </w:r>
      <w:r w:rsidRPr="00241E45">
        <w:rPr>
          <w:rFonts w:cs="Arial"/>
          <w:szCs w:val="22"/>
          <w:shd w:val="clear" w:color="auto" w:fill="FFFFFF"/>
        </w:rPr>
        <w:t>documentation:</w:t>
      </w:r>
      <w:r w:rsidR="006E3614" w:rsidRPr="006E3614">
        <w:t xml:space="preserve"> </w:t>
      </w:r>
      <w:hyperlink r:id="rId13" w:history="1">
        <w:r w:rsidR="006E3614" w:rsidRPr="004F7A14">
          <w:rPr>
            <w:rStyle w:val="Hyperlink"/>
          </w:rPr>
          <w:t>http://ibm.biz/Getting-Started</w:t>
        </w:r>
      </w:hyperlink>
      <w:r w:rsidR="006E3614">
        <w:t xml:space="preserve"> and </w:t>
      </w:r>
      <w:hyperlink r:id="rId14" w:history="1">
        <w:r w:rsidR="006E3614" w:rsidRPr="004F7A14">
          <w:rPr>
            <w:rStyle w:val="Hyperlink"/>
          </w:rPr>
          <w:t>http://ibm.biz/Client-Install</w:t>
        </w:r>
      </w:hyperlink>
      <w:r w:rsidR="009B6BB3">
        <w:t>.</w:t>
      </w:r>
    </w:p>
    <w:p w14:paraId="4DBCD412" w14:textId="1A225ABD" w:rsidR="00A90FAE" w:rsidRPr="00241E45" w:rsidRDefault="00A90FAE" w:rsidP="00790467">
      <w:pPr>
        <w:spacing w:before="0" w:after="0"/>
        <w:ind w:left="360" w:firstLine="432"/>
        <w:jc w:val="both"/>
        <w:rPr>
          <w:rFonts w:cs="Arial"/>
        </w:rPr>
      </w:pPr>
    </w:p>
    <w:p w14:paraId="538875F7" w14:textId="31ECE305" w:rsidR="00C17CBB" w:rsidRPr="00241E45" w:rsidRDefault="00C17CBB" w:rsidP="00F21093">
      <w:pPr>
        <w:ind w:left="792"/>
        <w:jc w:val="both"/>
        <w:rPr>
          <w:rFonts w:cs="Arial"/>
          <w:szCs w:val="22"/>
          <w:shd w:val="clear" w:color="auto" w:fill="FFFFFF"/>
        </w:rPr>
      </w:pPr>
      <w:r w:rsidRPr="00241E45">
        <w:rPr>
          <w:rFonts w:cs="Arial"/>
          <w:szCs w:val="22"/>
          <w:shd w:val="clear" w:color="auto" w:fill="FFFFFF"/>
        </w:rPr>
        <w:t xml:space="preserve">In this lab, you will </w:t>
      </w:r>
      <w:r w:rsidR="003353B7" w:rsidRPr="00241E45">
        <w:rPr>
          <w:rFonts w:cs="Arial"/>
          <w:szCs w:val="22"/>
          <w:shd w:val="clear" w:color="auto" w:fill="FFFFFF"/>
        </w:rPr>
        <w:t>create</w:t>
      </w:r>
      <w:r w:rsidR="00540896" w:rsidRPr="00241E45">
        <w:rPr>
          <w:rFonts w:cs="Arial"/>
          <w:szCs w:val="22"/>
          <w:shd w:val="clear" w:color="auto" w:fill="FFFFFF"/>
        </w:rPr>
        <w:t xml:space="preserve"> a</w:t>
      </w:r>
      <w:r w:rsidR="003353B7" w:rsidRPr="00241E45">
        <w:rPr>
          <w:rFonts w:cs="Arial"/>
          <w:szCs w:val="22"/>
          <w:shd w:val="clear" w:color="auto" w:fill="FFFFFF"/>
        </w:rPr>
        <w:t xml:space="preserve"> DV </w:t>
      </w:r>
      <w:r w:rsidR="00540896" w:rsidRPr="00241E45">
        <w:rPr>
          <w:rFonts w:cs="Arial"/>
          <w:szCs w:val="22"/>
          <w:shd w:val="clear" w:color="auto" w:fill="FFFFFF"/>
        </w:rPr>
        <w:t xml:space="preserve">virtualized table that spans </w:t>
      </w:r>
      <w:r w:rsidR="008027FC" w:rsidRPr="00241E45">
        <w:rPr>
          <w:rFonts w:cs="Arial"/>
          <w:szCs w:val="22"/>
          <w:shd w:val="clear" w:color="auto" w:fill="FFFFFF"/>
        </w:rPr>
        <w:t>three</w:t>
      </w:r>
      <w:r w:rsidR="00540896" w:rsidRPr="00241E45">
        <w:rPr>
          <w:rFonts w:cs="Arial"/>
          <w:szCs w:val="22"/>
          <w:shd w:val="clear" w:color="auto" w:fill="FFFFFF"/>
        </w:rPr>
        <w:t xml:space="preserve"> different data sources: </w:t>
      </w:r>
      <w:r w:rsidR="00F21093" w:rsidRPr="00241E45">
        <w:rPr>
          <w:rFonts w:cs="Arial"/>
          <w:szCs w:val="22"/>
          <w:shd w:val="clear" w:color="auto" w:fill="FFFFFF"/>
        </w:rPr>
        <w:t>one</w:t>
      </w:r>
      <w:r w:rsidR="00540896" w:rsidRPr="00241E45">
        <w:rPr>
          <w:rFonts w:cs="Arial"/>
          <w:szCs w:val="22"/>
          <w:shd w:val="clear" w:color="auto" w:fill="FFFFFF"/>
        </w:rPr>
        <w:t xml:space="preserve"> z/OS on-prem data source via IBM DVM</w:t>
      </w:r>
      <w:r w:rsidR="009B6BB3">
        <w:rPr>
          <w:rFonts w:cs="Arial"/>
          <w:szCs w:val="22"/>
          <w:shd w:val="clear" w:color="auto" w:fill="FFFFFF"/>
        </w:rPr>
        <w:t>,</w:t>
      </w:r>
      <w:r w:rsidR="00540896" w:rsidRPr="00241E45">
        <w:rPr>
          <w:rFonts w:cs="Arial"/>
          <w:szCs w:val="22"/>
          <w:shd w:val="clear" w:color="auto" w:fill="FFFFFF"/>
        </w:rPr>
        <w:t xml:space="preserve"> and </w:t>
      </w:r>
      <w:r w:rsidR="00F21093" w:rsidRPr="00241E45">
        <w:rPr>
          <w:rFonts w:cs="Arial"/>
          <w:szCs w:val="22"/>
          <w:shd w:val="clear" w:color="auto" w:fill="FFFFFF"/>
        </w:rPr>
        <w:t>two</w:t>
      </w:r>
      <w:r w:rsidR="00540896" w:rsidRPr="00241E45">
        <w:rPr>
          <w:rFonts w:cs="Arial"/>
          <w:szCs w:val="22"/>
          <w:shd w:val="clear" w:color="auto" w:fill="FFFFFF"/>
        </w:rPr>
        <w:t xml:space="preserve"> Db2 Warehouse tables hosted in the IBM Cloud. This allows querying across all of them via a single DV query and then use</w:t>
      </w:r>
      <w:r w:rsidR="009B6BB3">
        <w:rPr>
          <w:rFonts w:cs="Arial"/>
          <w:szCs w:val="22"/>
          <w:shd w:val="clear" w:color="auto" w:fill="FFFFFF"/>
        </w:rPr>
        <w:t>s</w:t>
      </w:r>
      <w:r w:rsidR="00540896" w:rsidRPr="00241E45">
        <w:rPr>
          <w:rFonts w:cs="Arial"/>
          <w:szCs w:val="22"/>
          <w:shd w:val="clear" w:color="auto" w:fill="FFFFFF"/>
        </w:rPr>
        <w:t xml:space="preserve"> the </w:t>
      </w:r>
      <w:r w:rsidR="00B2596E" w:rsidRPr="00241E45">
        <w:rPr>
          <w:rFonts w:cs="Arial"/>
          <w:szCs w:val="22"/>
          <w:shd w:val="clear" w:color="auto" w:fill="FFFFFF"/>
        </w:rPr>
        <w:t>c</w:t>
      </w:r>
      <w:r w:rsidR="00AE1FCE" w:rsidRPr="00241E45">
        <w:rPr>
          <w:rFonts w:cs="Arial"/>
          <w:szCs w:val="22"/>
          <w:shd w:val="clear" w:color="auto" w:fill="FFFFFF"/>
        </w:rPr>
        <w:t xml:space="preserve">aching capability of </w:t>
      </w:r>
      <w:r w:rsidR="009B6BB3">
        <w:rPr>
          <w:rFonts w:cs="Arial"/>
          <w:szCs w:val="22"/>
          <w:shd w:val="clear" w:color="auto" w:fill="FFFFFF"/>
        </w:rPr>
        <w:t>DV</w:t>
      </w:r>
      <w:r w:rsidRPr="00241E45">
        <w:rPr>
          <w:rFonts w:cs="Arial"/>
          <w:szCs w:val="22"/>
          <w:shd w:val="clear" w:color="auto" w:fill="FFFFFF"/>
        </w:rPr>
        <w:t xml:space="preserve"> to </w:t>
      </w:r>
      <w:r w:rsidR="00540896" w:rsidRPr="00241E45">
        <w:rPr>
          <w:rFonts w:cs="Arial"/>
          <w:szCs w:val="22"/>
          <w:shd w:val="clear" w:color="auto" w:fill="FFFFFF"/>
        </w:rPr>
        <w:t>improve</w:t>
      </w:r>
      <w:r w:rsidR="00AE1FCE" w:rsidRPr="00241E45">
        <w:rPr>
          <w:rFonts w:cs="Arial"/>
          <w:szCs w:val="22"/>
          <w:shd w:val="clear" w:color="auto" w:fill="FFFFFF"/>
        </w:rPr>
        <w:t xml:space="preserve"> query times</w:t>
      </w:r>
      <w:r w:rsidR="006C182A" w:rsidRPr="00241E45">
        <w:rPr>
          <w:rFonts w:cs="Arial"/>
          <w:szCs w:val="22"/>
          <w:shd w:val="clear" w:color="auto" w:fill="FFFFFF"/>
        </w:rPr>
        <w:t>.</w:t>
      </w:r>
    </w:p>
    <w:p w14:paraId="15AC556F" w14:textId="0F562FAF" w:rsidR="006E3614" w:rsidRDefault="003969B8" w:rsidP="006E3614">
      <w:pPr>
        <w:pStyle w:val="StepList61"/>
        <w:tabs>
          <w:tab w:val="clear" w:pos="792"/>
        </w:tabs>
        <w:spacing w:before="120"/>
        <w:ind w:firstLine="0"/>
        <w:jc w:val="both"/>
        <w:rPr>
          <w:rFonts w:cs="Arial"/>
        </w:rPr>
      </w:pPr>
      <w:r w:rsidRPr="00241E45">
        <w:rPr>
          <w:rFonts w:cs="Arial"/>
        </w:rPr>
        <w:t xml:space="preserve">In our scenario, the Trade Co. Business Analyst </w:t>
      </w:r>
      <w:r w:rsidR="006C182A" w:rsidRPr="00241E45">
        <w:rPr>
          <w:rFonts w:cs="Arial"/>
        </w:rPr>
        <w:t xml:space="preserve">(BA) </w:t>
      </w:r>
      <w:r w:rsidR="00356977" w:rsidRPr="00241E45">
        <w:rPr>
          <w:rFonts w:cs="Arial"/>
        </w:rPr>
        <w:t xml:space="preserve">builds on the </w:t>
      </w:r>
      <w:r w:rsidR="00AE1FCE" w:rsidRPr="00241E45">
        <w:rPr>
          <w:rFonts w:cs="Arial"/>
        </w:rPr>
        <w:t xml:space="preserve">dashboard </w:t>
      </w:r>
      <w:r w:rsidR="00356977" w:rsidRPr="00241E45">
        <w:rPr>
          <w:rFonts w:cs="Arial"/>
        </w:rPr>
        <w:t xml:space="preserve">created in the </w:t>
      </w:r>
      <w:r w:rsidR="001B3FA7" w:rsidRPr="00241E45">
        <w:rPr>
          <w:rFonts w:cs="Arial"/>
        </w:rPr>
        <w:t>previous DV Caching Deeper Dive lab</w:t>
      </w:r>
      <w:r w:rsidR="00356977" w:rsidRPr="00241E45">
        <w:rPr>
          <w:rFonts w:cs="Arial"/>
        </w:rPr>
        <w:t xml:space="preserve"> </w:t>
      </w:r>
      <w:r w:rsidR="00AE1FCE" w:rsidRPr="00241E45">
        <w:rPr>
          <w:rFonts w:cs="Arial"/>
        </w:rPr>
        <w:t>using data</w:t>
      </w:r>
      <w:r w:rsidR="006C182A" w:rsidRPr="00241E45">
        <w:rPr>
          <w:rFonts w:cs="Arial"/>
        </w:rPr>
        <w:t xml:space="preserve"> </w:t>
      </w:r>
      <w:r w:rsidR="00AE1FCE" w:rsidRPr="00241E45">
        <w:rPr>
          <w:rFonts w:cs="Arial"/>
        </w:rPr>
        <w:t xml:space="preserve">from </w:t>
      </w:r>
      <w:r w:rsidR="006C182A" w:rsidRPr="00241E45">
        <w:rPr>
          <w:rFonts w:cs="Arial"/>
        </w:rPr>
        <w:t xml:space="preserve">a DV </w:t>
      </w:r>
      <w:r w:rsidR="00981861" w:rsidRPr="00241E45">
        <w:rPr>
          <w:rFonts w:cs="Arial"/>
        </w:rPr>
        <w:t>v</w:t>
      </w:r>
      <w:r w:rsidR="006C182A" w:rsidRPr="00241E45">
        <w:rPr>
          <w:rFonts w:cs="Arial"/>
        </w:rPr>
        <w:t xml:space="preserve">iew, which </w:t>
      </w:r>
      <w:r w:rsidR="001118F6" w:rsidRPr="00241E45">
        <w:rPr>
          <w:rFonts w:cs="Arial"/>
        </w:rPr>
        <w:t xml:space="preserve">in turn </w:t>
      </w:r>
      <w:r w:rsidR="00AB04E3" w:rsidRPr="00241E45">
        <w:rPr>
          <w:rFonts w:cs="Arial"/>
        </w:rPr>
        <w:t>points</w:t>
      </w:r>
      <w:r w:rsidR="006C182A" w:rsidRPr="00241E45">
        <w:rPr>
          <w:rFonts w:cs="Arial"/>
        </w:rPr>
        <w:t xml:space="preserve"> to </w:t>
      </w:r>
      <w:r w:rsidR="00356977" w:rsidRPr="00241E45">
        <w:rPr>
          <w:rFonts w:cs="Arial"/>
        </w:rPr>
        <w:t>two</w:t>
      </w:r>
      <w:r w:rsidR="00AE1FCE" w:rsidRPr="00241E45">
        <w:rPr>
          <w:rFonts w:cs="Arial"/>
        </w:rPr>
        <w:t xml:space="preserve"> </w:t>
      </w:r>
      <w:r w:rsidR="006C182A" w:rsidRPr="00241E45">
        <w:rPr>
          <w:rFonts w:cs="Arial"/>
        </w:rPr>
        <w:t>remote</w:t>
      </w:r>
      <w:r w:rsidR="00356977" w:rsidRPr="00241E45">
        <w:rPr>
          <w:rFonts w:cs="Arial"/>
        </w:rPr>
        <w:t xml:space="preserve"> IBM Cloud Db2 Warehouse </w:t>
      </w:r>
      <w:r w:rsidR="006C182A" w:rsidRPr="00241E45">
        <w:rPr>
          <w:rFonts w:cs="Arial"/>
        </w:rPr>
        <w:t xml:space="preserve">data </w:t>
      </w:r>
      <w:r w:rsidR="00AE1FCE" w:rsidRPr="00241E45">
        <w:rPr>
          <w:rFonts w:cs="Arial"/>
        </w:rPr>
        <w:t>sources</w:t>
      </w:r>
      <w:r w:rsidR="006C182A" w:rsidRPr="00241E45">
        <w:rPr>
          <w:rFonts w:cs="Arial"/>
        </w:rPr>
        <w:t xml:space="preserve"> underneath</w:t>
      </w:r>
      <w:r w:rsidR="00AE1FCE" w:rsidRPr="00241E45">
        <w:rPr>
          <w:rFonts w:cs="Arial"/>
        </w:rPr>
        <w:t>.</w:t>
      </w:r>
      <w:r w:rsidR="00356977" w:rsidRPr="00241E45">
        <w:rPr>
          <w:rFonts w:cs="Arial"/>
        </w:rPr>
        <w:t xml:space="preserve"> However,</w:t>
      </w:r>
      <w:r w:rsidR="00F313C9" w:rsidRPr="00241E45">
        <w:rPr>
          <w:rFonts w:cs="Arial"/>
        </w:rPr>
        <w:t xml:space="preserve"> </w:t>
      </w:r>
      <w:r w:rsidR="00356977" w:rsidRPr="00241E45">
        <w:rPr>
          <w:rFonts w:cs="Arial"/>
        </w:rPr>
        <w:t>there is</w:t>
      </w:r>
      <w:r w:rsidR="00F313C9" w:rsidRPr="00241E45">
        <w:rPr>
          <w:rFonts w:cs="Arial"/>
        </w:rPr>
        <w:t xml:space="preserve"> now</w:t>
      </w:r>
      <w:r w:rsidR="00356977" w:rsidRPr="00241E45">
        <w:rPr>
          <w:rFonts w:cs="Arial"/>
        </w:rPr>
        <w:t xml:space="preserve"> a need </w:t>
      </w:r>
      <w:r w:rsidR="00F313C9" w:rsidRPr="00241E45">
        <w:rPr>
          <w:rFonts w:cs="Arial"/>
        </w:rPr>
        <w:t xml:space="preserve">for more historical analysis with the </w:t>
      </w:r>
      <w:r w:rsidR="00356977" w:rsidRPr="00241E45">
        <w:rPr>
          <w:rFonts w:cs="Arial"/>
        </w:rPr>
        <w:t>a</w:t>
      </w:r>
      <w:r w:rsidR="00F313C9" w:rsidRPr="00241E45">
        <w:rPr>
          <w:rFonts w:cs="Arial"/>
        </w:rPr>
        <w:t>ddition of a</w:t>
      </w:r>
      <w:r w:rsidR="00356977" w:rsidRPr="00241E45">
        <w:rPr>
          <w:rFonts w:cs="Arial"/>
        </w:rPr>
        <w:t xml:space="preserve"> third </w:t>
      </w:r>
      <w:r w:rsidR="001B3FA7" w:rsidRPr="00241E45">
        <w:rPr>
          <w:rFonts w:cs="Arial"/>
        </w:rPr>
        <w:t xml:space="preserve">z/OS </w:t>
      </w:r>
      <w:r w:rsidR="00356977" w:rsidRPr="00241E45">
        <w:rPr>
          <w:rFonts w:cs="Arial"/>
        </w:rPr>
        <w:t>data source</w:t>
      </w:r>
      <w:r w:rsidR="001B3FA7" w:rsidRPr="00241E45">
        <w:rPr>
          <w:rFonts w:cs="Arial"/>
        </w:rPr>
        <w:t xml:space="preserve"> </w:t>
      </w:r>
      <w:r w:rsidR="00356977" w:rsidRPr="00241E45">
        <w:rPr>
          <w:rFonts w:cs="Arial"/>
        </w:rPr>
        <w:t>that hosts transaction data from previous years.</w:t>
      </w:r>
      <w:r w:rsidR="006C182A" w:rsidRPr="00241E45">
        <w:rPr>
          <w:rFonts w:cs="Arial"/>
        </w:rPr>
        <w:t xml:space="preserve"> The BA works with the</w:t>
      </w:r>
      <w:r w:rsidR="00356977" w:rsidRPr="00241E45">
        <w:rPr>
          <w:rFonts w:cs="Arial"/>
        </w:rPr>
        <w:t xml:space="preserve"> Data Engineer and</w:t>
      </w:r>
      <w:r w:rsidR="006C182A" w:rsidRPr="00241E45">
        <w:rPr>
          <w:rFonts w:cs="Arial"/>
        </w:rPr>
        <w:t xml:space="preserve"> DV Admin, who </w:t>
      </w:r>
      <w:r w:rsidR="00097835" w:rsidRPr="00241E45">
        <w:rPr>
          <w:rFonts w:cs="Arial"/>
        </w:rPr>
        <w:t>can</w:t>
      </w:r>
      <w:r w:rsidR="006C182A" w:rsidRPr="00241E45">
        <w:rPr>
          <w:rFonts w:cs="Arial"/>
        </w:rPr>
        <w:t xml:space="preserve"> create </w:t>
      </w:r>
      <w:r w:rsidR="00097835" w:rsidRPr="00241E45">
        <w:rPr>
          <w:rFonts w:cs="Arial"/>
        </w:rPr>
        <w:t>the necessary virtual objects (</w:t>
      </w:r>
      <w:r w:rsidR="001B3FA7" w:rsidRPr="00241E45">
        <w:rPr>
          <w:rFonts w:cs="Arial"/>
        </w:rPr>
        <w:t>t</w:t>
      </w:r>
      <w:r w:rsidR="00097835" w:rsidRPr="00241E45">
        <w:rPr>
          <w:rFonts w:cs="Arial"/>
        </w:rPr>
        <w:t>able</w:t>
      </w:r>
      <w:r w:rsidR="001B3FA7" w:rsidRPr="00241E45">
        <w:rPr>
          <w:rFonts w:cs="Arial"/>
        </w:rPr>
        <w:t>s and v</w:t>
      </w:r>
      <w:r w:rsidR="00097835" w:rsidRPr="00241E45">
        <w:rPr>
          <w:rFonts w:cs="Arial"/>
        </w:rPr>
        <w:t>iew</w:t>
      </w:r>
      <w:r w:rsidR="001B3FA7" w:rsidRPr="00241E45">
        <w:rPr>
          <w:rFonts w:cs="Arial"/>
        </w:rPr>
        <w:t>s</w:t>
      </w:r>
      <w:r w:rsidR="00097835" w:rsidRPr="00241E45">
        <w:rPr>
          <w:rFonts w:cs="Arial"/>
        </w:rPr>
        <w:t>)</w:t>
      </w:r>
      <w:r w:rsidR="00356977" w:rsidRPr="00241E45">
        <w:rPr>
          <w:rFonts w:cs="Arial"/>
        </w:rPr>
        <w:t xml:space="preserve"> and a data </w:t>
      </w:r>
      <w:r w:rsidR="006C182A" w:rsidRPr="00241E45">
        <w:rPr>
          <w:rFonts w:cs="Arial"/>
        </w:rPr>
        <w:t>cache for th</w:t>
      </w:r>
      <w:r w:rsidR="00097835" w:rsidRPr="00241E45">
        <w:rPr>
          <w:rFonts w:cs="Arial"/>
        </w:rPr>
        <w:t>e</w:t>
      </w:r>
      <w:r w:rsidR="006C182A" w:rsidRPr="00241E45">
        <w:rPr>
          <w:rFonts w:cs="Arial"/>
        </w:rPr>
        <w:t xml:space="preserve"> </w:t>
      </w:r>
      <w:r w:rsidR="00097835" w:rsidRPr="00241E45">
        <w:rPr>
          <w:rFonts w:cs="Arial"/>
        </w:rPr>
        <w:t xml:space="preserve">final </w:t>
      </w:r>
      <w:r w:rsidR="00061ED7" w:rsidRPr="00241E45">
        <w:rPr>
          <w:rFonts w:cs="Arial"/>
        </w:rPr>
        <w:t xml:space="preserve">virtualized </w:t>
      </w:r>
      <w:r w:rsidR="001B3FA7" w:rsidRPr="00241E45">
        <w:rPr>
          <w:rFonts w:cs="Arial"/>
        </w:rPr>
        <w:t>v</w:t>
      </w:r>
      <w:r w:rsidR="006C182A" w:rsidRPr="00241E45">
        <w:rPr>
          <w:rFonts w:cs="Arial"/>
        </w:rPr>
        <w:t>iew</w:t>
      </w:r>
      <w:r w:rsidR="00356977" w:rsidRPr="00241E45">
        <w:rPr>
          <w:rFonts w:cs="Arial"/>
        </w:rPr>
        <w:t xml:space="preserve"> </w:t>
      </w:r>
      <w:r w:rsidR="00A8554C" w:rsidRPr="00241E45">
        <w:rPr>
          <w:rFonts w:cs="Arial"/>
        </w:rPr>
        <w:t>to help</w:t>
      </w:r>
      <w:r w:rsidR="006C182A" w:rsidRPr="00241E45">
        <w:rPr>
          <w:rFonts w:cs="Arial"/>
        </w:rPr>
        <w:t xml:space="preserve"> address the data retrieval performance issue</w:t>
      </w:r>
      <w:r w:rsidR="001118F6" w:rsidRPr="00241E45">
        <w:rPr>
          <w:rFonts w:cs="Arial"/>
        </w:rPr>
        <w:t>s</w:t>
      </w:r>
      <w:r w:rsidR="00356977" w:rsidRPr="00241E45">
        <w:rPr>
          <w:rFonts w:cs="Arial"/>
        </w:rPr>
        <w:t>.</w:t>
      </w:r>
      <w:r w:rsidR="006E3614">
        <w:rPr>
          <w:rFonts w:cs="Arial"/>
        </w:rPr>
        <w:br w:type="page"/>
      </w:r>
    </w:p>
    <w:p w14:paraId="2CAC4547" w14:textId="67CE10F4" w:rsidR="00DD4191" w:rsidRPr="00241E45" w:rsidRDefault="004B14FA" w:rsidP="00673B88">
      <w:pPr>
        <w:pStyle w:val="Heading3"/>
        <w:rPr>
          <w:rFonts w:ascii="Arial" w:hAnsi="Arial" w:cs="Arial"/>
          <w:b/>
          <w:bCs/>
          <w:shd w:val="clear" w:color="auto" w:fill="FFFFFF"/>
        </w:rPr>
      </w:pPr>
      <w:r w:rsidRPr="00241E45">
        <w:rPr>
          <w:rFonts w:ascii="Arial" w:hAnsi="Arial" w:cs="Arial"/>
          <w:b/>
          <w:bCs/>
          <w:shd w:val="clear" w:color="auto" w:fill="FFFFFF"/>
        </w:rPr>
        <w:lastRenderedPageBreak/>
        <w:t>Setup</w:t>
      </w:r>
      <w:r w:rsidR="00673B88" w:rsidRPr="00241E45">
        <w:rPr>
          <w:rFonts w:ascii="Arial" w:hAnsi="Arial" w:cs="Arial"/>
          <w:b/>
          <w:bCs/>
          <w:shd w:val="clear" w:color="auto" w:fill="FFFFFF"/>
        </w:rPr>
        <w:t xml:space="preserve"> (informational only)</w:t>
      </w:r>
    </w:p>
    <w:p w14:paraId="3CE264AE" w14:textId="5D2AF388" w:rsidR="00AE193D" w:rsidRPr="00241E45" w:rsidRDefault="00570AD4" w:rsidP="006344F5">
      <w:pPr>
        <w:pStyle w:val="StepList61"/>
        <w:tabs>
          <w:tab w:val="clear" w:pos="792"/>
        </w:tabs>
        <w:spacing w:before="120"/>
        <w:ind w:firstLine="0"/>
        <w:jc w:val="both"/>
        <w:rPr>
          <w:rFonts w:cs="Arial"/>
        </w:rPr>
      </w:pPr>
      <w:r w:rsidRPr="00241E45">
        <w:rPr>
          <w:rFonts w:cs="Arial"/>
        </w:rPr>
        <w:t>I</w:t>
      </w:r>
      <w:r w:rsidR="00DD4191" w:rsidRPr="00241E45">
        <w:rPr>
          <w:rFonts w:cs="Arial"/>
        </w:rPr>
        <w:t xml:space="preserve">nformation in this section is only for information purposes. All the setup </w:t>
      </w:r>
      <w:r w:rsidR="0097507D" w:rsidRPr="00241E45">
        <w:rPr>
          <w:rFonts w:cs="Arial"/>
        </w:rPr>
        <w:t>steps</w:t>
      </w:r>
      <w:r w:rsidR="00DD4191" w:rsidRPr="00241E45">
        <w:rPr>
          <w:rFonts w:cs="Arial"/>
        </w:rPr>
        <w:t xml:space="preserve"> ha</w:t>
      </w:r>
      <w:r w:rsidR="00C053AE" w:rsidRPr="00241E45">
        <w:rPr>
          <w:rFonts w:cs="Arial"/>
        </w:rPr>
        <w:t>ve</w:t>
      </w:r>
      <w:r w:rsidR="00DD4191" w:rsidRPr="00241E45">
        <w:rPr>
          <w:rFonts w:cs="Arial"/>
        </w:rPr>
        <w:t xml:space="preserve"> already been </w:t>
      </w:r>
      <w:r w:rsidR="0097507D" w:rsidRPr="00241E45">
        <w:rPr>
          <w:rFonts w:cs="Arial"/>
        </w:rPr>
        <w:t>performed</w:t>
      </w:r>
      <w:r w:rsidR="00673B88" w:rsidRPr="00241E45">
        <w:rPr>
          <w:rFonts w:cs="Arial"/>
        </w:rPr>
        <w:t xml:space="preserve"> on your workshop cluster</w:t>
      </w:r>
      <w:r w:rsidR="00DD4191" w:rsidRPr="00241E45">
        <w:rPr>
          <w:rFonts w:cs="Arial"/>
        </w:rPr>
        <w:t xml:space="preserve"> to facilitate this lab completion.</w:t>
      </w:r>
    </w:p>
    <w:p w14:paraId="64501A16" w14:textId="3C7EB7EC" w:rsidR="00113F45" w:rsidRPr="00241E45" w:rsidRDefault="00113F45" w:rsidP="006344F5">
      <w:pPr>
        <w:spacing w:before="0" w:after="0"/>
        <w:ind w:left="792"/>
        <w:jc w:val="both"/>
        <w:rPr>
          <w:rFonts w:cs="Arial"/>
          <w:szCs w:val="22"/>
          <w:u w:val="single"/>
          <w:shd w:val="clear" w:color="auto" w:fill="FFFFFF"/>
        </w:rPr>
      </w:pPr>
      <w:r w:rsidRPr="00241E45">
        <w:rPr>
          <w:rFonts w:cs="Arial"/>
          <w:szCs w:val="22"/>
          <w:u w:val="single"/>
          <w:shd w:val="clear" w:color="auto" w:fill="FFFFFF"/>
        </w:rPr>
        <w:t>z/OS Data:</w:t>
      </w:r>
    </w:p>
    <w:p w14:paraId="5ED12A60" w14:textId="676D4E2F" w:rsidR="00113F45" w:rsidRPr="00241E45" w:rsidRDefault="2FC996F3" w:rsidP="006344F5">
      <w:pPr>
        <w:ind w:left="792"/>
        <w:jc w:val="both"/>
        <w:rPr>
          <w:rFonts w:cs="Arial"/>
        </w:rPr>
      </w:pPr>
      <w:r w:rsidRPr="00241E45">
        <w:rPr>
          <w:rFonts w:cs="Arial"/>
        </w:rPr>
        <w:t xml:space="preserve">In this lab example, a transactional process on z/OS has stored records of stock market trades into a VSAM data set.  VSAM data sets arrange data in fixed format records by an index key, by a relative byte address, or by a relative record number. On the mainframe, VSAM data sets are cataloged and used frequently for easy retrieval by z/OS application and processes.  DVM for z/OS has the ability to create a customized virtual table or virtual view definition over this VSAM data set.  </w:t>
      </w:r>
    </w:p>
    <w:p w14:paraId="1F26A5B9" w14:textId="2CE07973" w:rsidR="2FC996F3" w:rsidRPr="00241E45" w:rsidRDefault="2FC996F3" w:rsidP="006344F5">
      <w:pPr>
        <w:ind w:left="792"/>
        <w:jc w:val="both"/>
        <w:rPr>
          <w:rFonts w:eastAsia="IBM Plex Sans" w:cs="Arial"/>
          <w:color w:val="4472C4" w:themeColor="accent1"/>
        </w:rPr>
      </w:pPr>
      <w:r w:rsidRPr="00241E45">
        <w:rPr>
          <w:rFonts w:cs="Arial"/>
        </w:rPr>
        <w:t>CPD-DV, using a DVM for z/OS connection, can query the virtual table defined over the VSAM data using ANSI-standard SQL, and virtualize this stock trade data with other DV data sources</w:t>
      </w:r>
      <w:r w:rsidRPr="00241E45">
        <w:rPr>
          <w:rFonts w:eastAsia="IBM Plex Sans" w:cs="Arial"/>
          <w:color w:val="4472C4" w:themeColor="accent1"/>
        </w:rPr>
        <w:t xml:space="preserve">.  </w:t>
      </w:r>
    </w:p>
    <w:p w14:paraId="5CD0F04F" w14:textId="689F1A98" w:rsidR="2FC996F3" w:rsidRPr="00241E45" w:rsidRDefault="2FC996F3" w:rsidP="006344F5">
      <w:pPr>
        <w:spacing w:before="0" w:after="0"/>
        <w:ind w:left="792"/>
        <w:jc w:val="both"/>
        <w:rPr>
          <w:rFonts w:cs="Arial"/>
          <w:szCs w:val="22"/>
          <w:u w:val="single"/>
          <w:shd w:val="clear" w:color="auto" w:fill="FFFFFF"/>
        </w:rPr>
      </w:pPr>
      <w:r w:rsidRPr="00241E45">
        <w:rPr>
          <w:rFonts w:cs="Arial"/>
          <w:szCs w:val="22"/>
          <w:u w:val="single"/>
          <w:shd w:val="clear" w:color="auto" w:fill="FFFFFF"/>
        </w:rPr>
        <w:t>Access:</w:t>
      </w:r>
    </w:p>
    <w:p w14:paraId="278785D6" w14:textId="675D5057" w:rsidR="2FC996F3" w:rsidRPr="00241E45" w:rsidRDefault="2FC996F3" w:rsidP="006344F5">
      <w:pPr>
        <w:ind w:left="792"/>
        <w:jc w:val="both"/>
        <w:rPr>
          <w:rFonts w:cs="Arial"/>
        </w:rPr>
      </w:pPr>
      <w:r w:rsidRPr="00241E45">
        <w:rPr>
          <w:rFonts w:cs="Arial"/>
        </w:rPr>
        <w:t>The VSAM data and the DVM for z/OS application reside on a mainframe server (z/OS) at the Washington Systems Center on IBM premises. This system is in a secured network zone and access from the CPD system is provided through a Secure Gateway client, running inside the IBM network configured to an IBM Cloud Secure Gateway service.</w:t>
      </w:r>
    </w:p>
    <w:p w14:paraId="18547BB6" w14:textId="77777777" w:rsidR="008027FC" w:rsidRPr="00241E45" w:rsidRDefault="008027FC" w:rsidP="008027FC">
      <w:pPr>
        <w:ind w:left="792"/>
        <w:rPr>
          <w:rFonts w:cs="Arial"/>
        </w:rPr>
      </w:pPr>
    </w:p>
    <w:p w14:paraId="5B5C0EF0" w14:textId="1B29B587" w:rsidR="00B12329" w:rsidRPr="00241E45" w:rsidRDefault="00E30921" w:rsidP="00883603">
      <w:pPr>
        <w:pStyle w:val="StepList61"/>
        <w:tabs>
          <w:tab w:val="clear" w:pos="792"/>
        </w:tabs>
        <w:spacing w:before="120"/>
        <w:ind w:firstLine="0"/>
        <w:jc w:val="center"/>
        <w:rPr>
          <w:rFonts w:cs="Arial"/>
          <w:noProof/>
        </w:rPr>
      </w:pPr>
      <w:r w:rsidRPr="00241E45">
        <w:rPr>
          <w:rFonts w:cs="Arial"/>
          <w:noProof/>
        </w:rPr>
        <w:drawing>
          <wp:inline distT="0" distB="0" distL="0" distR="0" wp14:anchorId="29BA5BAC" wp14:editId="75A0D23F">
            <wp:extent cx="2959928" cy="1749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9518" cy="1755093"/>
                    </a:xfrm>
                    <a:prstGeom prst="rect">
                      <a:avLst/>
                    </a:prstGeom>
                    <a:noFill/>
                    <a:ln>
                      <a:noFill/>
                    </a:ln>
                  </pic:spPr>
                </pic:pic>
              </a:graphicData>
            </a:graphic>
          </wp:inline>
        </w:drawing>
      </w:r>
      <w:r w:rsidR="00883603">
        <w:rPr>
          <w:rFonts w:cs="Arial"/>
          <w:noProof/>
        </w:rPr>
        <w:t xml:space="preserve">    </w:t>
      </w:r>
      <w:r w:rsidRPr="00241E45">
        <w:rPr>
          <w:rFonts w:cs="Arial"/>
          <w:noProof/>
        </w:rPr>
        <w:drawing>
          <wp:inline distT="0" distB="0" distL="0" distR="0" wp14:anchorId="398221BD" wp14:editId="54405EF9">
            <wp:extent cx="2717800" cy="175708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283" cy="1767099"/>
                    </a:xfrm>
                    <a:prstGeom prst="rect">
                      <a:avLst/>
                    </a:prstGeom>
                    <a:noFill/>
                    <a:ln>
                      <a:noFill/>
                    </a:ln>
                  </pic:spPr>
                </pic:pic>
              </a:graphicData>
            </a:graphic>
          </wp:inline>
        </w:drawing>
      </w:r>
    </w:p>
    <w:p w14:paraId="432E26E8" w14:textId="0FDEEE0C" w:rsidR="00B12329" w:rsidRPr="00241E45" w:rsidRDefault="00B12329" w:rsidP="00FF4311">
      <w:pPr>
        <w:pStyle w:val="StepList61"/>
        <w:tabs>
          <w:tab w:val="clear" w:pos="792"/>
        </w:tabs>
        <w:spacing w:before="120"/>
        <w:ind w:firstLine="0"/>
        <w:jc w:val="both"/>
        <w:rPr>
          <w:rFonts w:cs="Arial"/>
        </w:rPr>
      </w:pPr>
    </w:p>
    <w:p w14:paraId="2745374B" w14:textId="77777777" w:rsidR="00FB330D" w:rsidRPr="00241E45" w:rsidRDefault="00FB330D">
      <w:pPr>
        <w:spacing w:before="0" w:after="0"/>
        <w:rPr>
          <w:rFonts w:cs="Arial"/>
          <w:i/>
          <w:iCs/>
          <w:szCs w:val="22"/>
          <w:u w:val="single"/>
        </w:rPr>
      </w:pPr>
      <w:r w:rsidRPr="00241E45">
        <w:rPr>
          <w:rFonts w:cs="Arial"/>
          <w:i/>
          <w:iCs/>
          <w:u w:val="single"/>
        </w:rPr>
        <w:br w:type="page"/>
      </w:r>
    </w:p>
    <w:p w14:paraId="61D767C3" w14:textId="496448AF" w:rsidR="003969B8" w:rsidRPr="00241E45" w:rsidRDefault="0027769F" w:rsidP="008F568D">
      <w:pPr>
        <w:pStyle w:val="StepList61"/>
        <w:tabs>
          <w:tab w:val="clear" w:pos="792"/>
        </w:tabs>
        <w:spacing w:before="120"/>
        <w:ind w:left="1584"/>
        <w:jc w:val="both"/>
        <w:rPr>
          <w:rFonts w:cs="Arial"/>
          <w:i/>
          <w:iCs/>
          <w:u w:val="single"/>
        </w:rPr>
      </w:pPr>
      <w:r w:rsidRPr="00241E45">
        <w:rPr>
          <w:rFonts w:cs="Arial"/>
          <w:i/>
          <w:iCs/>
          <w:u w:val="single"/>
        </w:rPr>
        <w:lastRenderedPageBreak/>
        <w:t>Connection:</w:t>
      </w:r>
    </w:p>
    <w:p w14:paraId="6FBD5283" w14:textId="01E00FB2" w:rsidR="00BE36E7" w:rsidRPr="00241E45" w:rsidRDefault="2FC996F3" w:rsidP="008F568D">
      <w:pPr>
        <w:ind w:left="792"/>
        <w:rPr>
          <w:rFonts w:cs="Arial"/>
        </w:rPr>
      </w:pPr>
      <w:r w:rsidRPr="00241E45">
        <w:rPr>
          <w:rFonts w:cs="Arial"/>
        </w:rPr>
        <w:t xml:space="preserve">IBM DVM for z/OS comes with its own set of JDBC drivers and CPD-DV uses these to connect and virtualize tables from the z/OS system. For this lab, these JDBC drivers have already </w:t>
      </w:r>
      <w:r w:rsidR="006540DE" w:rsidRPr="00241E45">
        <w:rPr>
          <w:rFonts w:cs="Arial"/>
        </w:rPr>
        <w:t>been loaded</w:t>
      </w:r>
      <w:r w:rsidRPr="00241E45">
        <w:rPr>
          <w:rFonts w:cs="Arial"/>
        </w:rPr>
        <w:t xml:space="preserve"> into the Cloud Pak for Data instance and are ready to create a connection.</w:t>
      </w:r>
      <w:r w:rsidR="003B53BA" w:rsidRPr="00241E45">
        <w:rPr>
          <w:rFonts w:cs="Arial"/>
        </w:rPr>
        <w:t xml:space="preserve"> We will show you how we did it here</w:t>
      </w:r>
      <w:r w:rsidR="006905D9" w:rsidRPr="00241E45">
        <w:rPr>
          <w:rFonts w:cs="Arial"/>
        </w:rPr>
        <w:t>.</w:t>
      </w:r>
      <w:r w:rsidR="006300A4" w:rsidRPr="00241E45">
        <w:rPr>
          <w:rFonts w:cs="Arial"/>
        </w:rPr>
        <w:t xml:space="preserve"> </w:t>
      </w:r>
      <w:r w:rsidR="006300A4" w:rsidRPr="00241E45">
        <w:rPr>
          <w:rFonts w:cs="Arial"/>
          <w:b/>
          <w:bCs/>
          <w:i/>
          <w:iCs/>
        </w:rPr>
        <w:t>NOTE: You do not need to complete these steps for this workshop.</w:t>
      </w:r>
    </w:p>
    <w:p w14:paraId="34E26CEB" w14:textId="0BC6DD55" w:rsidR="00872552" w:rsidRPr="00241E45" w:rsidRDefault="2FC996F3" w:rsidP="008F568D">
      <w:pPr>
        <w:ind w:left="792"/>
        <w:rPr>
          <w:rFonts w:cs="Arial"/>
          <w:color w:val="0000FF"/>
          <w:szCs w:val="22"/>
        </w:rPr>
      </w:pPr>
      <w:r w:rsidRPr="00241E45">
        <w:rPr>
          <w:rFonts w:cs="Arial"/>
        </w:rPr>
        <w:t xml:space="preserve">To upload the DVM JDBC driver, from the navigation menu go to </w:t>
      </w:r>
      <w:r w:rsidRPr="00241E45">
        <w:rPr>
          <w:rFonts w:cs="Arial"/>
          <w:color w:val="0000FF"/>
          <w:szCs w:val="22"/>
        </w:rPr>
        <w:t>Connections</w:t>
      </w:r>
      <w:r w:rsidR="006540DE">
        <w:rPr>
          <w:rFonts w:cs="Arial"/>
          <w:color w:val="0000FF"/>
          <w:szCs w:val="22"/>
        </w:rPr>
        <w:t>.</w:t>
      </w:r>
    </w:p>
    <w:p w14:paraId="40B0ADC1" w14:textId="058405E2" w:rsidR="00BE36E7" w:rsidRPr="00241E45" w:rsidRDefault="00BE36E7" w:rsidP="008F568D">
      <w:pPr>
        <w:ind w:left="792"/>
        <w:rPr>
          <w:rFonts w:cs="Arial"/>
        </w:rPr>
      </w:pPr>
      <w:r w:rsidRPr="00241E45">
        <w:rPr>
          <w:rFonts w:cs="Arial"/>
          <w:noProof/>
          <w:color w:val="0000FF"/>
          <w:szCs w:val="22"/>
        </w:rPr>
        <w:drawing>
          <wp:inline distT="0" distB="0" distL="0" distR="0" wp14:anchorId="5A65C9F3" wp14:editId="23EF46B1">
            <wp:extent cx="1149350" cy="913036"/>
            <wp:effectExtent l="0" t="0" r="0" b="1905"/>
            <wp:docPr id="503" name="Picture 5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64581" cy="925135"/>
                    </a:xfrm>
                    <a:prstGeom prst="rect">
                      <a:avLst/>
                    </a:prstGeom>
                  </pic:spPr>
                </pic:pic>
              </a:graphicData>
            </a:graphic>
          </wp:inline>
        </w:drawing>
      </w:r>
      <w:r w:rsidRPr="00241E45">
        <w:rPr>
          <w:rFonts w:cs="Arial"/>
        </w:rPr>
        <w:t xml:space="preserve"> </w:t>
      </w:r>
    </w:p>
    <w:p w14:paraId="632446B0" w14:textId="6725CC29" w:rsidR="008F568D" w:rsidRPr="00241E45" w:rsidRDefault="00BE36E7" w:rsidP="008F568D">
      <w:pPr>
        <w:ind w:left="792"/>
        <w:rPr>
          <w:rFonts w:cs="Arial"/>
        </w:rPr>
      </w:pPr>
      <w:r w:rsidRPr="00241E45">
        <w:rPr>
          <w:rFonts w:cs="Arial"/>
        </w:rPr>
        <w:t xml:space="preserve">Click on </w:t>
      </w:r>
      <w:r w:rsidRPr="00241E45">
        <w:rPr>
          <w:rFonts w:cs="Arial"/>
          <w:color w:val="0000FF"/>
          <w:szCs w:val="22"/>
        </w:rPr>
        <w:t>Upload driver</w:t>
      </w:r>
      <w:r w:rsidR="006540DE">
        <w:rPr>
          <w:rFonts w:cs="Arial"/>
        </w:rPr>
        <w:t>.</w:t>
      </w:r>
    </w:p>
    <w:p w14:paraId="4BCAF377" w14:textId="2D77AC93" w:rsidR="00DD4191" w:rsidRPr="00241E45" w:rsidRDefault="00BE36E7" w:rsidP="008F568D">
      <w:pPr>
        <w:ind w:left="792"/>
        <w:rPr>
          <w:rFonts w:cs="Arial"/>
        </w:rPr>
      </w:pPr>
      <w:r w:rsidRPr="00241E45">
        <w:rPr>
          <w:rFonts w:cs="Arial"/>
          <w:noProof/>
        </w:rPr>
        <w:drawing>
          <wp:inline distT="0" distB="0" distL="0" distR="0" wp14:anchorId="5B05438C" wp14:editId="75778F3F">
            <wp:extent cx="6010161" cy="6096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3461" cy="611963"/>
                    </a:xfrm>
                    <a:prstGeom prst="rect">
                      <a:avLst/>
                    </a:prstGeom>
                  </pic:spPr>
                </pic:pic>
              </a:graphicData>
            </a:graphic>
          </wp:inline>
        </w:drawing>
      </w:r>
    </w:p>
    <w:p w14:paraId="101B30C9" w14:textId="6CEB2DFB" w:rsidR="008F568D" w:rsidRPr="00241E45" w:rsidRDefault="00BE36E7" w:rsidP="008F568D">
      <w:pPr>
        <w:ind w:left="792"/>
        <w:rPr>
          <w:rFonts w:cs="Arial"/>
        </w:rPr>
      </w:pPr>
      <w:r w:rsidRPr="00241E45">
        <w:rPr>
          <w:rFonts w:cs="Arial"/>
        </w:rPr>
        <w:t xml:space="preserve">Provide a name and upload the JDBC jars along with the names of the </w:t>
      </w:r>
      <w:r w:rsidR="00DD4191" w:rsidRPr="00241E45">
        <w:rPr>
          <w:rFonts w:cs="Arial"/>
        </w:rPr>
        <w:t>Driver class name and the JDBC URL prefix</w:t>
      </w:r>
      <w:r w:rsidR="003A634D" w:rsidRPr="00241E45">
        <w:rPr>
          <w:rFonts w:cs="Arial"/>
        </w:rPr>
        <w:t>. C</w:t>
      </w:r>
      <w:r w:rsidR="007C348A" w:rsidRPr="00241E45">
        <w:rPr>
          <w:rFonts w:cs="Arial"/>
        </w:rPr>
        <w:t xml:space="preserve">lick on </w:t>
      </w:r>
      <w:r w:rsidR="007C348A" w:rsidRPr="00241E45">
        <w:rPr>
          <w:rFonts w:cs="Arial"/>
          <w:color w:val="0000FF"/>
          <w:szCs w:val="22"/>
        </w:rPr>
        <w:t>Upload</w:t>
      </w:r>
      <w:r w:rsidR="003A634D" w:rsidRPr="00241E45">
        <w:rPr>
          <w:rFonts w:cs="Arial"/>
          <w:color w:val="0432FF"/>
        </w:rPr>
        <w:t>.</w:t>
      </w:r>
    </w:p>
    <w:p w14:paraId="224C8A5F" w14:textId="01440A68" w:rsidR="00793BEE" w:rsidRPr="00241E45" w:rsidRDefault="00DD4191" w:rsidP="008F568D">
      <w:pPr>
        <w:ind w:left="792"/>
        <w:rPr>
          <w:rFonts w:cs="Arial"/>
        </w:rPr>
      </w:pPr>
      <w:r w:rsidRPr="00241E45">
        <w:rPr>
          <w:rFonts w:cs="Arial"/>
          <w:noProof/>
        </w:rPr>
        <w:drawing>
          <wp:inline distT="0" distB="0" distL="0" distR="0" wp14:anchorId="01276F87" wp14:editId="0F76F346">
            <wp:extent cx="2654300" cy="3567692"/>
            <wp:effectExtent l="0" t="0" r="0" b="0"/>
            <wp:docPr id="505" name="Picture 5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1260" cy="3590489"/>
                    </a:xfrm>
                    <a:prstGeom prst="rect">
                      <a:avLst/>
                    </a:prstGeom>
                  </pic:spPr>
                </pic:pic>
              </a:graphicData>
            </a:graphic>
          </wp:inline>
        </w:drawing>
      </w:r>
      <w:r w:rsidRPr="00241E45">
        <w:rPr>
          <w:rFonts w:cs="Arial"/>
        </w:rPr>
        <w:t xml:space="preserve"> </w:t>
      </w:r>
    </w:p>
    <w:p w14:paraId="3E63ABF0" w14:textId="6D651728" w:rsidR="006843CB" w:rsidRPr="00241E45" w:rsidRDefault="00793BEE" w:rsidP="008F568D">
      <w:pPr>
        <w:ind w:left="792"/>
        <w:rPr>
          <w:rFonts w:cs="Arial"/>
        </w:rPr>
      </w:pPr>
      <w:r w:rsidRPr="00241E45">
        <w:rPr>
          <w:rFonts w:cs="Arial"/>
          <w:noProof/>
        </w:rPr>
        <w:drawing>
          <wp:inline distT="0" distB="0" distL="0" distR="0" wp14:anchorId="5A363FA8" wp14:editId="5FFEC412">
            <wp:extent cx="4749800" cy="8222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7284" cy="844364"/>
                    </a:xfrm>
                    <a:prstGeom prst="rect">
                      <a:avLst/>
                    </a:prstGeom>
                    <a:noFill/>
                    <a:ln>
                      <a:noFill/>
                    </a:ln>
                  </pic:spPr>
                </pic:pic>
              </a:graphicData>
            </a:graphic>
          </wp:inline>
        </w:drawing>
      </w:r>
      <w:r w:rsidR="006843CB" w:rsidRPr="00241E45">
        <w:rPr>
          <w:rFonts w:cs="Arial"/>
        </w:rPr>
        <w:br w:type="page"/>
      </w:r>
    </w:p>
    <w:p w14:paraId="1BE03D83" w14:textId="2A6F2937" w:rsidR="0096215D" w:rsidRPr="00241E45" w:rsidRDefault="0096215D" w:rsidP="0096215D">
      <w:pPr>
        <w:pStyle w:val="Heading2"/>
        <w:spacing w:before="120" w:after="120"/>
        <w:rPr>
          <w:rFonts w:ascii="Arial" w:hAnsi="Arial" w:cs="Arial"/>
        </w:rPr>
      </w:pPr>
      <w:r w:rsidRPr="00241E45">
        <w:rPr>
          <w:rFonts w:ascii="Arial" w:hAnsi="Arial" w:cs="Arial"/>
        </w:rPr>
        <w:lastRenderedPageBreak/>
        <w:t>Persona</w:t>
      </w:r>
      <w:r w:rsidR="008408D0" w:rsidRPr="00241E45">
        <w:rPr>
          <w:rFonts w:ascii="Arial" w:hAnsi="Arial" w:cs="Arial"/>
        </w:rPr>
        <w:t>s</w:t>
      </w:r>
      <w:r w:rsidRPr="00241E45">
        <w:rPr>
          <w:rFonts w:ascii="Arial" w:hAnsi="Arial" w:cs="Arial"/>
        </w:rPr>
        <w:t xml:space="preserve"> represented in this lab</w:t>
      </w:r>
    </w:p>
    <w:p w14:paraId="04A49659" w14:textId="7E51DA65" w:rsidR="0096215D" w:rsidRPr="00241E45" w:rsidRDefault="0096215D" w:rsidP="001B7D5B">
      <w:pPr>
        <w:pStyle w:val="StepList61"/>
        <w:keepNext/>
        <w:tabs>
          <w:tab w:val="clear" w:pos="792"/>
        </w:tabs>
        <w:spacing w:before="120"/>
        <w:ind w:firstLine="0"/>
        <w:rPr>
          <w:rFonts w:cs="Arial"/>
        </w:rPr>
      </w:pPr>
      <w:r w:rsidRPr="00241E45">
        <w:rPr>
          <w:rFonts w:cs="Arial"/>
        </w:rPr>
        <w:t xml:space="preserve">The </w:t>
      </w:r>
      <w:r w:rsidRPr="00241E45">
        <w:rPr>
          <w:rFonts w:cs="Arial"/>
          <w:color w:val="0000FF"/>
        </w:rPr>
        <w:t>Business Analyst</w:t>
      </w:r>
      <w:r w:rsidRPr="00241E45">
        <w:rPr>
          <w:rFonts w:cs="Arial"/>
        </w:rPr>
        <w:t xml:space="preserve"> persona</w:t>
      </w:r>
      <w:r w:rsidR="00EF10DE" w:rsidRPr="00241E45">
        <w:rPr>
          <w:rFonts w:cs="Arial"/>
        </w:rPr>
        <w:t xml:space="preserve"> along with the </w:t>
      </w:r>
      <w:r w:rsidR="00EF10DE" w:rsidRPr="00241E45">
        <w:rPr>
          <w:rFonts w:cs="Arial"/>
          <w:color w:val="0000FF"/>
        </w:rPr>
        <w:t>Data Engineer</w:t>
      </w:r>
      <w:r w:rsidR="00EF10DE" w:rsidRPr="00241E45">
        <w:rPr>
          <w:rFonts w:cs="Arial"/>
        </w:rPr>
        <w:t xml:space="preserve"> and </w:t>
      </w:r>
      <w:r w:rsidR="00EF10DE" w:rsidRPr="00241E45">
        <w:rPr>
          <w:rFonts w:cs="Arial"/>
          <w:color w:val="0000FF"/>
        </w:rPr>
        <w:t>D</w:t>
      </w:r>
      <w:r w:rsidR="00F54F49" w:rsidRPr="00241E45">
        <w:rPr>
          <w:rFonts w:cs="Arial"/>
          <w:color w:val="0000FF"/>
        </w:rPr>
        <w:t xml:space="preserve">ata </w:t>
      </w:r>
      <w:r w:rsidR="00EF10DE" w:rsidRPr="00241E45">
        <w:rPr>
          <w:rFonts w:cs="Arial"/>
          <w:color w:val="0000FF"/>
        </w:rPr>
        <w:t>V</w:t>
      </w:r>
      <w:r w:rsidR="00F54F49" w:rsidRPr="00241E45">
        <w:rPr>
          <w:rFonts w:cs="Arial"/>
          <w:color w:val="0000FF"/>
        </w:rPr>
        <w:t>irtualization</w:t>
      </w:r>
      <w:r w:rsidR="00EF10DE" w:rsidRPr="00241E45">
        <w:rPr>
          <w:rFonts w:cs="Arial"/>
          <w:color w:val="0000FF"/>
        </w:rPr>
        <w:t xml:space="preserve"> Admin</w:t>
      </w:r>
      <w:r w:rsidR="007E2A7A" w:rsidRPr="00241E45">
        <w:rPr>
          <w:rFonts w:cs="Arial"/>
          <w:color w:val="0000FF"/>
        </w:rPr>
        <w:t>istrator</w:t>
      </w:r>
      <w:r w:rsidR="00EF10DE" w:rsidRPr="00241E45">
        <w:rPr>
          <w:rFonts w:cs="Arial"/>
          <w:color w:val="0000FF"/>
        </w:rPr>
        <w:t xml:space="preserve"> </w:t>
      </w:r>
      <w:r w:rsidR="00EF10DE" w:rsidRPr="00241E45">
        <w:rPr>
          <w:rFonts w:cs="Arial"/>
        </w:rPr>
        <w:t>personas</w:t>
      </w:r>
      <w:r w:rsidRPr="00241E45">
        <w:rPr>
          <w:rFonts w:cs="Arial"/>
        </w:rPr>
        <w:t xml:space="preserve"> </w:t>
      </w:r>
      <w:r w:rsidR="00BF7605" w:rsidRPr="00241E45">
        <w:rPr>
          <w:rFonts w:cs="Arial"/>
        </w:rPr>
        <w:t xml:space="preserve">will </w:t>
      </w:r>
      <w:r w:rsidRPr="00241E45">
        <w:rPr>
          <w:rFonts w:cs="Arial"/>
        </w:rPr>
        <w:t>perform the exercises in</w:t>
      </w:r>
      <w:r w:rsidR="00190ED3" w:rsidRPr="00241E45">
        <w:rPr>
          <w:rFonts w:cs="Arial"/>
        </w:rPr>
        <w:t xml:space="preserve"> this</w:t>
      </w:r>
      <w:r w:rsidRPr="00241E45">
        <w:rPr>
          <w:rFonts w:cs="Arial"/>
        </w:rPr>
        <w:t xml:space="preserve"> lab</w:t>
      </w:r>
      <w:r w:rsidR="00EF10DE" w:rsidRPr="00241E45">
        <w:rPr>
          <w:rFonts w:cs="Arial"/>
        </w:rPr>
        <w:t>.</w:t>
      </w:r>
    </w:p>
    <w:tbl>
      <w:tblPr>
        <w:tblW w:w="936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7560"/>
      </w:tblGrid>
      <w:tr w:rsidR="0096215D" w:rsidRPr="00241E45" w14:paraId="50797BA1" w14:textId="77777777" w:rsidTr="00572C45">
        <w:trPr>
          <w:trHeight w:val="350"/>
        </w:trPr>
        <w:tc>
          <w:tcPr>
            <w:tcW w:w="1800" w:type="dxa"/>
            <w:tcBorders>
              <w:bottom w:val="single" w:sz="12" w:space="0" w:color="8EAADB"/>
            </w:tcBorders>
            <w:shd w:val="clear" w:color="auto" w:fill="000000"/>
          </w:tcPr>
          <w:p w14:paraId="392879F2" w14:textId="77777777" w:rsidR="0096215D" w:rsidRPr="00241E45" w:rsidRDefault="0096215D" w:rsidP="001B7D5B">
            <w:pPr>
              <w:pStyle w:val="StepList61"/>
              <w:tabs>
                <w:tab w:val="clear" w:pos="792"/>
              </w:tabs>
              <w:spacing w:before="120"/>
              <w:ind w:left="0" w:firstLine="0"/>
              <w:jc w:val="center"/>
              <w:rPr>
                <w:rFonts w:cs="Arial"/>
                <w:b/>
                <w:bCs/>
              </w:rPr>
            </w:pPr>
            <w:r w:rsidRPr="00241E45">
              <w:rPr>
                <w:rFonts w:cs="Arial"/>
              </w:rPr>
              <w:br w:type="page"/>
            </w:r>
            <w:r w:rsidRPr="00241E45">
              <w:rPr>
                <w:rFonts w:cs="Arial"/>
                <w:b/>
                <w:bCs/>
              </w:rPr>
              <w:t>Persona (Role)</w:t>
            </w:r>
          </w:p>
        </w:tc>
        <w:tc>
          <w:tcPr>
            <w:tcW w:w="7560" w:type="dxa"/>
            <w:tcBorders>
              <w:bottom w:val="single" w:sz="12" w:space="0" w:color="8EAADB"/>
            </w:tcBorders>
            <w:shd w:val="clear" w:color="auto" w:fill="000000"/>
          </w:tcPr>
          <w:p w14:paraId="60DB19CB" w14:textId="77777777" w:rsidR="0096215D" w:rsidRPr="00241E45" w:rsidRDefault="0096215D" w:rsidP="001B7D5B">
            <w:pPr>
              <w:pStyle w:val="StepList61"/>
              <w:tabs>
                <w:tab w:val="clear" w:pos="792"/>
              </w:tabs>
              <w:spacing w:before="120"/>
              <w:ind w:left="0" w:firstLine="0"/>
              <w:jc w:val="center"/>
              <w:rPr>
                <w:rFonts w:cs="Arial"/>
                <w:b/>
                <w:bCs/>
              </w:rPr>
            </w:pPr>
            <w:r w:rsidRPr="00241E45">
              <w:rPr>
                <w:rFonts w:cs="Arial"/>
                <w:b/>
                <w:bCs/>
              </w:rPr>
              <w:t>Capabilities</w:t>
            </w:r>
          </w:p>
        </w:tc>
      </w:tr>
      <w:tr w:rsidR="0096215D" w:rsidRPr="00241E45" w14:paraId="3FAC9EE3" w14:textId="77777777" w:rsidTr="00572C45">
        <w:trPr>
          <w:trHeight w:val="890"/>
        </w:trPr>
        <w:tc>
          <w:tcPr>
            <w:tcW w:w="1800" w:type="dxa"/>
            <w:shd w:val="clear" w:color="auto" w:fill="auto"/>
            <w:vAlign w:val="center"/>
          </w:tcPr>
          <w:p w14:paraId="5F88A521" w14:textId="77777777" w:rsidR="0096215D" w:rsidRPr="00241E45" w:rsidRDefault="0096215D" w:rsidP="001B7D5B">
            <w:pPr>
              <w:pStyle w:val="StepList61"/>
              <w:tabs>
                <w:tab w:val="clear" w:pos="792"/>
              </w:tabs>
              <w:spacing w:before="120"/>
              <w:ind w:left="0" w:firstLine="0"/>
              <w:jc w:val="center"/>
              <w:rPr>
                <w:rFonts w:cs="Arial"/>
                <w:sz w:val="20"/>
                <w:szCs w:val="20"/>
              </w:rPr>
            </w:pPr>
            <w:r w:rsidRPr="00241E45">
              <w:rPr>
                <w:rFonts w:cs="Arial"/>
                <w:noProof/>
                <w:sz w:val="20"/>
                <w:szCs w:val="20"/>
              </w:rPr>
              <w:drawing>
                <wp:inline distT="0" distB="0" distL="0" distR="0" wp14:anchorId="13482420" wp14:editId="519E9965">
                  <wp:extent cx="365760" cy="3657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1833D46F" w14:textId="77777777" w:rsidR="0096215D" w:rsidRPr="00241E45" w:rsidRDefault="0096215D" w:rsidP="001B7D5B">
            <w:pPr>
              <w:pStyle w:val="StepList61"/>
              <w:tabs>
                <w:tab w:val="clear" w:pos="792"/>
              </w:tabs>
              <w:spacing w:before="120"/>
              <w:ind w:left="0" w:firstLine="0"/>
              <w:jc w:val="center"/>
              <w:rPr>
                <w:rFonts w:cs="Arial"/>
                <w:sz w:val="20"/>
                <w:szCs w:val="20"/>
              </w:rPr>
            </w:pPr>
            <w:r w:rsidRPr="00241E45">
              <w:rPr>
                <w:rFonts w:cs="Arial"/>
                <w:sz w:val="20"/>
                <w:szCs w:val="20"/>
              </w:rPr>
              <w:t>Business Analyst</w:t>
            </w:r>
          </w:p>
        </w:tc>
        <w:tc>
          <w:tcPr>
            <w:tcW w:w="7560" w:type="dxa"/>
            <w:shd w:val="clear" w:color="auto" w:fill="auto"/>
            <w:vAlign w:val="center"/>
          </w:tcPr>
          <w:p w14:paraId="176959F4" w14:textId="77777777" w:rsidR="0096215D" w:rsidRPr="00241E45" w:rsidRDefault="0096215D" w:rsidP="001B7D5B">
            <w:pPr>
              <w:pStyle w:val="StepList61"/>
              <w:tabs>
                <w:tab w:val="clear" w:pos="792"/>
              </w:tabs>
              <w:spacing w:before="120"/>
              <w:ind w:left="0" w:firstLine="0"/>
              <w:rPr>
                <w:rFonts w:cs="Arial"/>
                <w:sz w:val="20"/>
                <w:szCs w:val="20"/>
              </w:rPr>
            </w:pPr>
            <w:r w:rsidRPr="00241E45">
              <w:rPr>
                <w:rFonts w:cs="Arial"/>
                <w:sz w:val="20"/>
                <w:szCs w:val="20"/>
              </w:rPr>
              <w:t>Business Analysts deliver value by taking data, using it to answer questions, and communicating the results to help make better business decisions.</w:t>
            </w:r>
          </w:p>
        </w:tc>
      </w:tr>
      <w:tr w:rsidR="00420C6B" w:rsidRPr="00241E45" w14:paraId="0A2FC47F" w14:textId="77777777" w:rsidTr="00572C45">
        <w:trPr>
          <w:trHeight w:val="906"/>
        </w:trPr>
        <w:tc>
          <w:tcPr>
            <w:tcW w:w="1800" w:type="dxa"/>
            <w:shd w:val="clear" w:color="auto" w:fill="auto"/>
            <w:vAlign w:val="center"/>
          </w:tcPr>
          <w:p w14:paraId="0B0FBA62" w14:textId="77777777" w:rsidR="00420C6B" w:rsidRPr="00241E45" w:rsidRDefault="00420C6B"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noProof/>
                <w:sz w:val="20"/>
                <w:szCs w:val="20"/>
              </w:rPr>
              <w:drawing>
                <wp:inline distT="0" distB="0" distL="0" distR="0" wp14:anchorId="6591FAED" wp14:editId="2C54382E">
                  <wp:extent cx="365760" cy="365760"/>
                  <wp:effectExtent l="0" t="0" r="0" b="0"/>
                  <wp:docPr id="310" name="Picture 3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756E0901" w14:textId="77777777" w:rsidR="00420C6B" w:rsidRPr="00241E45" w:rsidRDefault="00420C6B"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sz w:val="20"/>
                <w:szCs w:val="20"/>
              </w:rPr>
              <w:t>Data Engineer</w:t>
            </w:r>
          </w:p>
        </w:tc>
        <w:tc>
          <w:tcPr>
            <w:tcW w:w="7560" w:type="dxa"/>
            <w:shd w:val="clear" w:color="auto" w:fill="auto"/>
            <w:vAlign w:val="center"/>
          </w:tcPr>
          <w:p w14:paraId="195C6F8A" w14:textId="77777777" w:rsidR="00420C6B" w:rsidRPr="00241E45" w:rsidRDefault="00420C6B" w:rsidP="00A612D7">
            <w:pPr>
              <w:tabs>
                <w:tab w:val="left" w:pos="1354"/>
                <w:tab w:val="left" w:pos="2218"/>
                <w:tab w:val="left" w:pos="2794"/>
                <w:tab w:val="left" w:pos="2880"/>
                <w:tab w:val="left" w:pos="3456"/>
                <w:tab w:val="left" w:pos="4032"/>
                <w:tab w:val="left" w:pos="4464"/>
                <w:tab w:val="left" w:pos="5184"/>
              </w:tabs>
              <w:rPr>
                <w:rFonts w:cs="Arial"/>
                <w:sz w:val="20"/>
                <w:szCs w:val="20"/>
              </w:rPr>
            </w:pPr>
            <w:r w:rsidRPr="00241E45">
              <w:rPr>
                <w:rFonts w:cs="Arial"/>
                <w:sz w:val="20"/>
                <w:szCs w:val="20"/>
              </w:rPr>
              <w:t>Data Engineers build and optimize the systems to allow data scientists and business analysts to perform their work. The Data Engineer ensures that any data is properly received, transformed, stored, and made accessible to other users.</w:t>
            </w:r>
          </w:p>
        </w:tc>
      </w:tr>
      <w:tr w:rsidR="00420C6B" w:rsidRPr="00241E45" w14:paraId="08F45399" w14:textId="77777777" w:rsidTr="00572C45">
        <w:trPr>
          <w:trHeight w:val="1032"/>
        </w:trPr>
        <w:tc>
          <w:tcPr>
            <w:tcW w:w="1800" w:type="dxa"/>
            <w:shd w:val="clear" w:color="auto" w:fill="auto"/>
            <w:vAlign w:val="center"/>
          </w:tcPr>
          <w:p w14:paraId="628C431F" w14:textId="77777777" w:rsidR="00420C6B" w:rsidRPr="00241E45" w:rsidRDefault="00420C6B" w:rsidP="00A612D7">
            <w:pPr>
              <w:pStyle w:val="StepList11"/>
              <w:keepLines w:val="0"/>
              <w:widowControl w:val="0"/>
              <w:tabs>
                <w:tab w:val="clear" w:pos="792"/>
              </w:tabs>
              <w:spacing w:before="0" w:after="0"/>
              <w:ind w:left="0" w:firstLine="0"/>
              <w:jc w:val="center"/>
              <w:rPr>
                <w:rFonts w:cs="Arial"/>
                <w:noProof/>
                <w:sz w:val="20"/>
                <w:szCs w:val="20"/>
              </w:rPr>
            </w:pPr>
            <w:r w:rsidRPr="00241E45">
              <w:rPr>
                <w:rFonts w:cs="Arial"/>
                <w:noProof/>
                <w:sz w:val="20"/>
                <w:szCs w:val="20"/>
              </w:rPr>
              <w:drawing>
                <wp:inline distT="0" distB="0" distL="0" distR="0" wp14:anchorId="2037D134" wp14:editId="18616959">
                  <wp:extent cx="365760" cy="365760"/>
                  <wp:effectExtent l="0" t="0" r="0" b="0"/>
                  <wp:docPr id="36" name="Picture 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on-adm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39F7E204" w14:textId="3A4AAE2C" w:rsidR="00420C6B" w:rsidRPr="00241E45" w:rsidRDefault="00420C6B" w:rsidP="00A612D7">
            <w:pPr>
              <w:pStyle w:val="StepList11"/>
              <w:keepLines w:val="0"/>
              <w:widowControl w:val="0"/>
              <w:tabs>
                <w:tab w:val="clear" w:pos="792"/>
              </w:tabs>
              <w:spacing w:before="0" w:after="0"/>
              <w:ind w:left="0" w:firstLine="0"/>
              <w:jc w:val="center"/>
              <w:rPr>
                <w:rFonts w:cs="Arial"/>
                <w:noProof/>
                <w:sz w:val="20"/>
                <w:szCs w:val="20"/>
              </w:rPr>
            </w:pPr>
            <w:r w:rsidRPr="00241E45">
              <w:rPr>
                <w:rFonts w:cs="Arial"/>
                <w:noProof/>
                <w:sz w:val="20"/>
                <w:szCs w:val="20"/>
              </w:rPr>
              <w:t>Administrator</w:t>
            </w:r>
            <w:r w:rsidR="006012BE" w:rsidRPr="00241E45">
              <w:rPr>
                <w:rFonts w:cs="Arial"/>
                <w:noProof/>
                <w:sz w:val="20"/>
                <w:szCs w:val="20"/>
              </w:rPr>
              <w:t xml:space="preserve"> </w:t>
            </w:r>
            <w:r w:rsidR="006012BE" w:rsidRPr="00241E45">
              <w:rPr>
                <w:rFonts w:cs="Arial"/>
                <w:noProof/>
                <w:sz w:val="16"/>
                <w:szCs w:val="16"/>
              </w:rPr>
              <w:t>(DV/CPD)</w:t>
            </w:r>
          </w:p>
        </w:tc>
        <w:tc>
          <w:tcPr>
            <w:tcW w:w="7560" w:type="dxa"/>
            <w:shd w:val="clear" w:color="auto" w:fill="auto"/>
            <w:vAlign w:val="center"/>
          </w:tcPr>
          <w:p w14:paraId="531C8A59" w14:textId="7FBAC9AF" w:rsidR="00420C6B" w:rsidRPr="00241E45" w:rsidRDefault="00420C6B" w:rsidP="00A612D7">
            <w:pPr>
              <w:pStyle w:val="StepList11"/>
              <w:keepLines w:val="0"/>
              <w:widowControl w:val="0"/>
              <w:tabs>
                <w:tab w:val="clear" w:pos="792"/>
              </w:tabs>
              <w:spacing w:before="120"/>
              <w:ind w:left="0" w:firstLine="0"/>
              <w:rPr>
                <w:rFonts w:cs="Arial"/>
                <w:sz w:val="20"/>
                <w:szCs w:val="20"/>
              </w:rPr>
            </w:pPr>
            <w:r w:rsidRPr="00241E45">
              <w:rPr>
                <w:rFonts w:cs="Arial"/>
                <w:sz w:val="20"/>
                <w:szCs w:val="20"/>
              </w:rPr>
              <w:t xml:space="preserve">Administrators set up and maintain the </w:t>
            </w:r>
            <w:r w:rsidR="006012BE" w:rsidRPr="00241E45">
              <w:rPr>
                <w:rFonts w:cs="Arial"/>
                <w:sz w:val="20"/>
                <w:szCs w:val="20"/>
              </w:rPr>
              <w:t xml:space="preserve">DV module within the </w:t>
            </w:r>
            <w:r w:rsidRPr="00241E45">
              <w:rPr>
                <w:rFonts w:cs="Arial"/>
                <w:sz w:val="20"/>
                <w:szCs w:val="20"/>
              </w:rPr>
              <w:t xml:space="preserve">CPD environment itself. </w:t>
            </w:r>
            <w:r w:rsidR="006012BE" w:rsidRPr="00241E45">
              <w:rPr>
                <w:rFonts w:cs="Arial"/>
                <w:sz w:val="20"/>
                <w:szCs w:val="20"/>
              </w:rPr>
              <w:t>They are responsible for granting DV access to users and administration tasks like creating a data cache.</w:t>
            </w:r>
          </w:p>
        </w:tc>
      </w:tr>
    </w:tbl>
    <w:p w14:paraId="7B21ED73" w14:textId="32A496CF" w:rsidR="00420C6B" w:rsidRPr="00241E45" w:rsidRDefault="00C07EE4" w:rsidP="00C07EE4">
      <w:pPr>
        <w:pStyle w:val="BodyText"/>
        <w:ind w:left="792"/>
        <w:rPr>
          <w:rFonts w:cs="Arial"/>
        </w:rPr>
      </w:pPr>
      <w:r w:rsidRPr="00241E45">
        <w:rPr>
          <w:rFonts w:cs="Arial"/>
        </w:rPr>
        <w:t xml:space="preserve">For convenience in </w:t>
      </w:r>
      <w:r w:rsidR="00F06759" w:rsidRPr="00241E45">
        <w:rPr>
          <w:rFonts w:cs="Arial"/>
        </w:rPr>
        <w:t xml:space="preserve">doing </w:t>
      </w:r>
      <w:r w:rsidRPr="00241E45">
        <w:rPr>
          <w:rFonts w:cs="Arial"/>
        </w:rPr>
        <w:t>this lab, instead of switching between personas, all the required privileges have been provided to the same user.</w:t>
      </w:r>
      <w:r w:rsidR="00C16D7A" w:rsidRPr="00241E45">
        <w:rPr>
          <w:rFonts w:cs="Arial"/>
        </w:rPr>
        <w:t xml:space="preserve"> </w:t>
      </w:r>
      <w:r w:rsidR="00F54F49" w:rsidRPr="00241E45">
        <w:rPr>
          <w:rFonts w:cs="Arial"/>
        </w:rPr>
        <w:t>The workbook</w:t>
      </w:r>
      <w:r w:rsidR="00156F34" w:rsidRPr="00241E45">
        <w:rPr>
          <w:rFonts w:cs="Arial"/>
        </w:rPr>
        <w:t xml:space="preserve"> </w:t>
      </w:r>
      <w:r w:rsidR="00C16D7A" w:rsidRPr="00241E45">
        <w:rPr>
          <w:rFonts w:cs="Arial"/>
        </w:rPr>
        <w:t>will refer</w:t>
      </w:r>
      <w:r w:rsidR="006540DE">
        <w:rPr>
          <w:rFonts w:cs="Arial"/>
        </w:rPr>
        <w:t xml:space="preserve"> to</w:t>
      </w:r>
      <w:r w:rsidR="00C16D7A" w:rsidRPr="00241E45">
        <w:rPr>
          <w:rFonts w:cs="Arial"/>
        </w:rPr>
        <w:t xml:space="preserve"> the respective personas </w:t>
      </w:r>
      <w:r w:rsidR="00497A19" w:rsidRPr="00241E45">
        <w:rPr>
          <w:rFonts w:cs="Arial"/>
        </w:rPr>
        <w:t xml:space="preserve">at different stages </w:t>
      </w:r>
      <w:r w:rsidR="00C16D7A" w:rsidRPr="00241E45">
        <w:rPr>
          <w:rFonts w:cs="Arial"/>
        </w:rPr>
        <w:t>to help understand the flow of this task.</w:t>
      </w:r>
    </w:p>
    <w:p w14:paraId="0981C246" w14:textId="058CE97E" w:rsidR="00D4287E" w:rsidRPr="00241E45" w:rsidRDefault="00D4287E" w:rsidP="00D4287E">
      <w:pPr>
        <w:pStyle w:val="Heading2"/>
        <w:keepNext w:val="0"/>
        <w:widowControl w:val="0"/>
        <w:spacing w:before="120" w:after="120"/>
        <w:rPr>
          <w:rFonts w:ascii="Arial" w:hAnsi="Arial" w:cs="Arial"/>
        </w:rPr>
      </w:pPr>
      <w:r w:rsidRPr="00241E45">
        <w:rPr>
          <w:rFonts w:ascii="Arial" w:hAnsi="Arial" w:cs="Arial"/>
        </w:rPr>
        <w:t>Logging into the CPD web client (if you have not already done so)</w:t>
      </w:r>
    </w:p>
    <w:p w14:paraId="5206A296" w14:textId="77777777" w:rsidR="00D4287E" w:rsidRPr="00241E45" w:rsidRDefault="00D4287E" w:rsidP="00D4287E">
      <w:pPr>
        <w:pStyle w:val="StepList31"/>
        <w:keepLines w:val="0"/>
        <w:numPr>
          <w:ilvl w:val="0"/>
          <w:numId w:val="23"/>
        </w:numPr>
        <w:spacing w:before="120"/>
        <w:rPr>
          <w:rFonts w:cs="Arial"/>
        </w:rPr>
      </w:pPr>
      <w:r w:rsidRPr="00241E45">
        <w:rPr>
          <w:rFonts w:cs="Arial"/>
        </w:rPr>
        <w:t>If you are starting this lab stand-alone (without going through previous labs) do the following:</w:t>
      </w:r>
    </w:p>
    <w:p w14:paraId="6398464E" w14:textId="30164044" w:rsidR="00D4287E" w:rsidRPr="00241E45" w:rsidRDefault="00D4287E" w:rsidP="00D4287E">
      <w:pPr>
        <w:pStyle w:val="StepList31"/>
        <w:keepLines w:val="0"/>
        <w:numPr>
          <w:ilvl w:val="0"/>
          <w:numId w:val="23"/>
        </w:numPr>
        <w:spacing w:before="120"/>
        <w:rPr>
          <w:rFonts w:cs="Arial"/>
        </w:rPr>
      </w:pPr>
      <w:r w:rsidRPr="00241E45">
        <w:rPr>
          <w:rFonts w:cs="Arial"/>
        </w:rPr>
        <w:t xml:space="preserve">Double-click the desktop icon: </w:t>
      </w:r>
      <w:r w:rsidRPr="00241E45">
        <w:rPr>
          <w:rFonts w:cs="Arial"/>
          <w:color w:val="0000FF"/>
        </w:rPr>
        <w:t>Cloud Pak for Data Web Client</w:t>
      </w:r>
      <w:r w:rsidR="006540DE">
        <w:rPr>
          <w:rFonts w:cs="Arial"/>
        </w:rPr>
        <w:t>.</w:t>
      </w:r>
    </w:p>
    <w:p w14:paraId="63CE1B2A" w14:textId="50BAAA05" w:rsidR="00D4287E" w:rsidRPr="00241E45" w:rsidRDefault="00D7433B" w:rsidP="00D4287E">
      <w:pPr>
        <w:pStyle w:val="StepList31"/>
        <w:keepLines w:val="0"/>
        <w:tabs>
          <w:tab w:val="clear" w:pos="792"/>
        </w:tabs>
        <w:spacing w:before="120"/>
        <w:ind w:firstLine="0"/>
        <w:rPr>
          <w:rFonts w:cs="Arial"/>
        </w:rPr>
      </w:pPr>
      <w:r w:rsidRPr="00241E45">
        <w:rPr>
          <w:rFonts w:cs="Arial"/>
          <w:noProof/>
          <w:color w:val="FF0000"/>
        </w:rPr>
        <w:drawing>
          <wp:inline distT="0" distB="0" distL="0" distR="0" wp14:anchorId="24196B18" wp14:editId="7E2E330F">
            <wp:extent cx="644577" cy="727748"/>
            <wp:effectExtent l="0" t="0" r="3175" b="0"/>
            <wp:docPr id="4" name="Picture 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1584" cy="769530"/>
                    </a:xfrm>
                    <a:prstGeom prst="rect">
                      <a:avLst/>
                    </a:prstGeom>
                  </pic:spPr>
                </pic:pic>
              </a:graphicData>
            </a:graphic>
          </wp:inline>
        </w:drawing>
      </w:r>
    </w:p>
    <w:p w14:paraId="74F50B9F" w14:textId="30FCA4F4" w:rsidR="00D4287E" w:rsidRPr="00241E45" w:rsidRDefault="00D4287E" w:rsidP="00D4287E">
      <w:pPr>
        <w:pStyle w:val="StepList"/>
        <w:keepLines w:val="0"/>
        <w:widowControl w:val="0"/>
        <w:spacing w:before="120"/>
        <w:rPr>
          <w:rFonts w:cs="Arial"/>
        </w:rPr>
      </w:pPr>
      <w:r w:rsidRPr="00241E45">
        <w:rPr>
          <w:rFonts w:cs="Arial"/>
        </w:rPr>
        <w:t xml:space="preserve">The CPD web client GUI displays as shown. Use </w:t>
      </w:r>
      <w:proofErr w:type="spellStart"/>
      <w:r w:rsidRPr="00241E45">
        <w:rPr>
          <w:rFonts w:cs="Arial"/>
          <w:color w:val="0000FF"/>
        </w:rPr>
        <w:t>cpduser</w:t>
      </w:r>
      <w:proofErr w:type="spellEnd"/>
      <w:r w:rsidRPr="00241E45">
        <w:rPr>
          <w:rFonts w:cs="Arial"/>
        </w:rPr>
        <w:t xml:space="preserve"> and </w:t>
      </w:r>
      <w:proofErr w:type="spellStart"/>
      <w:r w:rsidR="00D7433B" w:rsidRPr="00241E45">
        <w:rPr>
          <w:rFonts w:cs="Arial"/>
          <w:color w:val="0000FF"/>
        </w:rPr>
        <w:t>cpdaccess</w:t>
      </w:r>
      <w:proofErr w:type="spellEnd"/>
      <w:r w:rsidRPr="00241E45">
        <w:rPr>
          <w:rFonts w:cs="Arial"/>
        </w:rPr>
        <w:t xml:space="preserve"> for the </w:t>
      </w:r>
      <w:r w:rsidRPr="00241E45">
        <w:rPr>
          <w:rFonts w:cs="Arial"/>
          <w:i/>
          <w:iCs/>
        </w:rPr>
        <w:t>Username</w:t>
      </w:r>
      <w:r w:rsidRPr="00241E45">
        <w:rPr>
          <w:rFonts w:cs="Arial"/>
        </w:rPr>
        <w:t xml:space="preserve"> and </w:t>
      </w:r>
      <w:r w:rsidRPr="00241E45">
        <w:rPr>
          <w:rFonts w:cs="Arial"/>
          <w:i/>
          <w:iCs/>
        </w:rPr>
        <w:t>Password</w:t>
      </w:r>
      <w:r w:rsidRPr="00241E45">
        <w:rPr>
          <w:rFonts w:cs="Arial"/>
        </w:rPr>
        <w:t xml:space="preserve"> and click </w:t>
      </w:r>
      <w:r w:rsidRPr="00241E45">
        <w:rPr>
          <w:rFonts w:cs="Arial"/>
          <w:color w:val="0000FF"/>
        </w:rPr>
        <w:t xml:space="preserve">Sign </w:t>
      </w:r>
      <w:r w:rsidR="0008282D" w:rsidRPr="00241E45">
        <w:rPr>
          <w:rFonts w:cs="Arial"/>
          <w:color w:val="0000FF"/>
        </w:rPr>
        <w:t>i</w:t>
      </w:r>
      <w:r w:rsidRPr="00241E45">
        <w:rPr>
          <w:rFonts w:cs="Arial"/>
          <w:color w:val="0000FF"/>
        </w:rPr>
        <w:t>n</w:t>
      </w:r>
      <w:r w:rsidRPr="00241E45">
        <w:rPr>
          <w:rFonts w:cs="Arial"/>
        </w:rPr>
        <w:t>.</w:t>
      </w:r>
    </w:p>
    <w:p w14:paraId="77CBCC24" w14:textId="44411033" w:rsidR="00D4287E" w:rsidRPr="00241E45" w:rsidRDefault="00D7433B" w:rsidP="00D4287E">
      <w:pPr>
        <w:pStyle w:val="StepList11"/>
        <w:keepLines w:val="0"/>
        <w:widowControl w:val="0"/>
        <w:tabs>
          <w:tab w:val="clear" w:pos="792"/>
        </w:tabs>
        <w:spacing w:before="120"/>
        <w:ind w:firstLine="0"/>
        <w:rPr>
          <w:rFonts w:cs="Arial"/>
        </w:rPr>
      </w:pPr>
      <w:r w:rsidRPr="00241E45">
        <w:rPr>
          <w:rFonts w:cs="Arial"/>
          <w:noProof/>
        </w:rPr>
        <w:drawing>
          <wp:inline distT="0" distB="0" distL="0" distR="0" wp14:anchorId="0F17508B" wp14:editId="3712A497">
            <wp:extent cx="1507036" cy="1981200"/>
            <wp:effectExtent l="0" t="0" r="444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4885" cy="2070396"/>
                    </a:xfrm>
                    <a:prstGeom prst="rect">
                      <a:avLst/>
                    </a:prstGeom>
                  </pic:spPr>
                </pic:pic>
              </a:graphicData>
            </a:graphic>
          </wp:inline>
        </w:drawing>
      </w:r>
    </w:p>
    <w:p w14:paraId="5C583B9C" w14:textId="4719611E" w:rsidR="0096215D" w:rsidRPr="00241E45" w:rsidRDefault="007517C8" w:rsidP="0096215D">
      <w:pPr>
        <w:pStyle w:val="Heading2"/>
        <w:spacing w:before="120" w:after="120"/>
        <w:rPr>
          <w:rFonts w:ascii="Arial" w:hAnsi="Arial" w:cs="Arial"/>
        </w:rPr>
      </w:pPr>
      <w:r w:rsidRPr="00241E45">
        <w:rPr>
          <w:rFonts w:ascii="Arial" w:hAnsi="Arial" w:cs="Arial"/>
        </w:rPr>
        <w:lastRenderedPageBreak/>
        <w:t>Review</w:t>
      </w:r>
      <w:r w:rsidR="00024456" w:rsidRPr="00241E45">
        <w:rPr>
          <w:rFonts w:ascii="Arial" w:hAnsi="Arial" w:cs="Arial"/>
        </w:rPr>
        <w:t>ing</w:t>
      </w:r>
      <w:r w:rsidRPr="00241E45">
        <w:rPr>
          <w:rFonts w:ascii="Arial" w:hAnsi="Arial" w:cs="Arial"/>
        </w:rPr>
        <w:t xml:space="preserve"> the</w:t>
      </w:r>
      <w:r w:rsidR="00F230AF" w:rsidRPr="00241E45">
        <w:rPr>
          <w:rFonts w:ascii="Arial" w:hAnsi="Arial" w:cs="Arial"/>
        </w:rPr>
        <w:t xml:space="preserve"> dashboard: </w:t>
      </w:r>
      <w:r w:rsidR="006012BE" w:rsidRPr="00241E45">
        <w:rPr>
          <w:rFonts w:ascii="Arial" w:hAnsi="Arial" w:cs="Arial"/>
        </w:rPr>
        <w:t>Stock Trading Analysis</w:t>
      </w:r>
      <w:r w:rsidR="00F230AF" w:rsidRPr="00241E45">
        <w:rPr>
          <w:rFonts w:ascii="Arial" w:hAnsi="Arial" w:cs="Arial"/>
        </w:rPr>
        <w:t xml:space="preserve"> - Trad</w:t>
      </w:r>
      <w:r w:rsidR="00233E07" w:rsidRPr="00241E45">
        <w:rPr>
          <w:rFonts w:ascii="Arial" w:hAnsi="Arial" w:cs="Arial"/>
        </w:rPr>
        <w:t>e</w:t>
      </w:r>
      <w:r w:rsidR="00F230AF" w:rsidRPr="00241E45">
        <w:rPr>
          <w:rFonts w:ascii="Arial" w:hAnsi="Arial" w:cs="Arial"/>
        </w:rPr>
        <w:t xml:space="preserve"> Co.</w:t>
      </w:r>
      <w:r w:rsidRPr="00241E45">
        <w:rPr>
          <w:rFonts w:ascii="Arial" w:hAnsi="Arial" w:cs="Arial"/>
        </w:rPr>
        <w:t xml:space="preserve"> </w:t>
      </w:r>
    </w:p>
    <w:p w14:paraId="5B4300AB" w14:textId="60AC332A" w:rsidR="000D1E27" w:rsidRPr="00241E45" w:rsidRDefault="0096215D" w:rsidP="000D1E27">
      <w:pPr>
        <w:pStyle w:val="StepList61"/>
        <w:tabs>
          <w:tab w:val="clear" w:pos="792"/>
        </w:tabs>
        <w:spacing w:before="120"/>
        <w:ind w:firstLine="0"/>
        <w:rPr>
          <w:rFonts w:cs="Arial"/>
        </w:rPr>
      </w:pPr>
      <w:r w:rsidRPr="00241E45">
        <w:rPr>
          <w:rFonts w:cs="Arial"/>
        </w:rPr>
        <w:t>In th</w:t>
      </w:r>
      <w:r w:rsidR="007517C8" w:rsidRPr="00241E45">
        <w:rPr>
          <w:rFonts w:cs="Arial"/>
        </w:rPr>
        <w:t xml:space="preserve">e </w:t>
      </w:r>
      <w:r w:rsidR="006012BE" w:rsidRPr="00241E45">
        <w:rPr>
          <w:rFonts w:cs="Arial"/>
        </w:rPr>
        <w:t>attempt to understand stock trading patterns,</w:t>
      </w:r>
      <w:r w:rsidR="008C03AE" w:rsidRPr="00241E45">
        <w:rPr>
          <w:rFonts w:cs="Arial"/>
        </w:rPr>
        <w:t xml:space="preserve"> the</w:t>
      </w:r>
      <w:r w:rsidRPr="00241E45">
        <w:rPr>
          <w:rFonts w:cs="Arial"/>
        </w:rPr>
        <w:t xml:space="preserve"> business analys</w:t>
      </w:r>
      <w:r w:rsidR="003043BC">
        <w:rPr>
          <w:rFonts w:cs="Arial"/>
        </w:rPr>
        <w:t>t</w:t>
      </w:r>
      <w:r w:rsidR="00C66E0C" w:rsidRPr="00241E45">
        <w:rPr>
          <w:rFonts w:cs="Arial"/>
        </w:rPr>
        <w:t xml:space="preserve"> for Trad</w:t>
      </w:r>
      <w:r w:rsidR="00810D2D" w:rsidRPr="00241E45">
        <w:rPr>
          <w:rFonts w:cs="Arial"/>
        </w:rPr>
        <w:t>e</w:t>
      </w:r>
      <w:r w:rsidR="00C66E0C" w:rsidRPr="00241E45">
        <w:rPr>
          <w:rFonts w:cs="Arial"/>
        </w:rPr>
        <w:t xml:space="preserve"> Co.</w:t>
      </w:r>
      <w:r w:rsidRPr="00241E45">
        <w:rPr>
          <w:rFonts w:cs="Arial"/>
        </w:rPr>
        <w:t xml:space="preserve"> </w:t>
      </w:r>
      <w:r w:rsidR="006012BE" w:rsidRPr="00241E45">
        <w:rPr>
          <w:rFonts w:cs="Arial"/>
        </w:rPr>
        <w:t xml:space="preserve">starts by creating a simple dashboard to find the most popularly traded stocks historically. </w:t>
      </w:r>
      <w:r w:rsidRPr="00241E45">
        <w:rPr>
          <w:rFonts w:cs="Arial"/>
        </w:rPr>
        <w:t>The dashboard show</w:t>
      </w:r>
      <w:r w:rsidR="00846E22" w:rsidRPr="00241E45">
        <w:rPr>
          <w:rFonts w:cs="Arial"/>
        </w:rPr>
        <w:t>s</w:t>
      </w:r>
      <w:r w:rsidRPr="00241E45">
        <w:rPr>
          <w:rFonts w:cs="Arial"/>
        </w:rPr>
        <w:t xml:space="preserve"> </w:t>
      </w:r>
      <w:r w:rsidR="006012BE" w:rsidRPr="00241E45">
        <w:rPr>
          <w:rFonts w:cs="Arial"/>
        </w:rPr>
        <w:t xml:space="preserve">the </w:t>
      </w:r>
      <w:r w:rsidR="001E38EC" w:rsidRPr="00241E45">
        <w:rPr>
          <w:rFonts w:cs="Arial"/>
        </w:rPr>
        <w:t>number of Shares Sold</w:t>
      </w:r>
      <w:r w:rsidR="006012BE" w:rsidRPr="00241E45">
        <w:rPr>
          <w:rFonts w:cs="Arial"/>
        </w:rPr>
        <w:t xml:space="preserve"> vs</w:t>
      </w:r>
      <w:r w:rsidR="003043BC">
        <w:rPr>
          <w:rFonts w:cs="Arial"/>
        </w:rPr>
        <w:t>.</w:t>
      </w:r>
      <w:r w:rsidR="006012BE" w:rsidRPr="00241E45">
        <w:rPr>
          <w:rFonts w:cs="Arial"/>
        </w:rPr>
        <w:t xml:space="preserve"> </w:t>
      </w:r>
      <w:r w:rsidR="001E38EC" w:rsidRPr="00241E45">
        <w:rPr>
          <w:rFonts w:cs="Arial"/>
        </w:rPr>
        <w:t xml:space="preserve">the number of Daily </w:t>
      </w:r>
      <w:r w:rsidR="006012BE" w:rsidRPr="00241E45">
        <w:rPr>
          <w:rFonts w:cs="Arial"/>
        </w:rPr>
        <w:t>Trades.</w:t>
      </w:r>
    </w:p>
    <w:p w14:paraId="05D9C8CE" w14:textId="3BE29976" w:rsidR="0096215D" w:rsidRPr="00241E45" w:rsidRDefault="001E38EC" w:rsidP="000D1E27">
      <w:pPr>
        <w:pStyle w:val="StepList61"/>
        <w:tabs>
          <w:tab w:val="clear" w:pos="792"/>
        </w:tabs>
        <w:spacing w:before="120"/>
        <w:ind w:firstLine="0"/>
        <w:jc w:val="both"/>
        <w:rPr>
          <w:rFonts w:cs="Arial"/>
        </w:rPr>
      </w:pPr>
      <w:r w:rsidRPr="00241E45">
        <w:rPr>
          <w:rFonts w:cs="Arial"/>
          <w:noProof/>
        </w:rPr>
        <w:t xml:space="preserve"> </w:t>
      </w:r>
      <w:r w:rsidRPr="00241E45">
        <w:rPr>
          <w:rFonts w:cs="Arial"/>
          <w:noProof/>
        </w:rPr>
        <w:drawing>
          <wp:inline distT="0" distB="0" distL="0" distR="0" wp14:anchorId="2A704E3D" wp14:editId="22DE0E98">
            <wp:extent cx="5486400" cy="2640706"/>
            <wp:effectExtent l="0" t="0" r="0" b="1270"/>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339" cy="2685439"/>
                    </a:xfrm>
                    <a:prstGeom prst="rect">
                      <a:avLst/>
                    </a:prstGeom>
                  </pic:spPr>
                </pic:pic>
              </a:graphicData>
            </a:graphic>
          </wp:inline>
        </w:drawing>
      </w:r>
    </w:p>
    <w:p w14:paraId="0911DF2C" w14:textId="4933B084" w:rsidR="006B7797" w:rsidRPr="00241E45" w:rsidRDefault="009D05FE" w:rsidP="00930F4A">
      <w:pPr>
        <w:pStyle w:val="StepList10"/>
        <w:keepLines w:val="0"/>
        <w:widowControl w:val="0"/>
        <w:tabs>
          <w:tab w:val="clear" w:pos="792"/>
        </w:tabs>
        <w:spacing w:before="120"/>
        <w:ind w:firstLine="0"/>
        <w:rPr>
          <w:rFonts w:cs="Arial"/>
        </w:rPr>
      </w:pPr>
      <w:r w:rsidRPr="00241E45">
        <w:rPr>
          <w:rFonts w:cs="Arial"/>
        </w:rPr>
        <w:t>This</w:t>
      </w:r>
      <w:r w:rsidR="00994049" w:rsidRPr="00241E45">
        <w:rPr>
          <w:rFonts w:cs="Arial"/>
        </w:rPr>
        <w:t xml:space="preserve"> lab follows the same </w:t>
      </w:r>
      <w:r w:rsidRPr="00241E45">
        <w:rPr>
          <w:rFonts w:cs="Arial"/>
        </w:rPr>
        <w:t>narrative</w:t>
      </w:r>
      <w:r w:rsidR="00994049" w:rsidRPr="00241E45">
        <w:rPr>
          <w:rFonts w:cs="Arial"/>
        </w:rPr>
        <w:t xml:space="preserve"> as that of</w:t>
      </w:r>
      <w:r w:rsidR="00C07190" w:rsidRPr="00241E45">
        <w:rPr>
          <w:rFonts w:cs="Arial"/>
        </w:rPr>
        <w:t xml:space="preserve"> the DV Caching Deeper Dive lab</w:t>
      </w:r>
      <w:r w:rsidR="003043BC">
        <w:rPr>
          <w:rFonts w:cs="Arial"/>
        </w:rPr>
        <w:t>. The</w:t>
      </w:r>
      <w:r w:rsidR="00994049" w:rsidRPr="00241E45">
        <w:rPr>
          <w:rFonts w:cs="Arial"/>
        </w:rPr>
        <w:t xml:space="preserve"> </w:t>
      </w:r>
      <w:r w:rsidR="004C042B" w:rsidRPr="00241E45">
        <w:rPr>
          <w:rFonts w:cs="Arial"/>
        </w:rPr>
        <w:t xml:space="preserve">Business Analyst </w:t>
      </w:r>
      <w:r w:rsidR="006B7797" w:rsidRPr="00241E45">
        <w:rPr>
          <w:rFonts w:cs="Arial"/>
        </w:rPr>
        <w:t xml:space="preserve">(BA) </w:t>
      </w:r>
      <w:r w:rsidR="006012BE" w:rsidRPr="00241E45">
        <w:rPr>
          <w:rFonts w:cs="Arial"/>
        </w:rPr>
        <w:t>works with the Data Engineer</w:t>
      </w:r>
      <w:r w:rsidR="006B7797" w:rsidRPr="00241E45">
        <w:rPr>
          <w:rFonts w:cs="Arial"/>
        </w:rPr>
        <w:t xml:space="preserve"> (DE)</w:t>
      </w:r>
      <w:r w:rsidR="006012BE" w:rsidRPr="00241E45">
        <w:rPr>
          <w:rFonts w:cs="Arial"/>
        </w:rPr>
        <w:t xml:space="preserve"> to get virtualized access to the </w:t>
      </w:r>
      <w:r w:rsidR="006B7797" w:rsidRPr="00241E45">
        <w:rPr>
          <w:rFonts w:cs="Arial"/>
        </w:rPr>
        <w:t xml:space="preserve">different </w:t>
      </w:r>
      <w:r w:rsidR="006012BE" w:rsidRPr="00241E45">
        <w:rPr>
          <w:rFonts w:cs="Arial"/>
        </w:rPr>
        <w:t>data</w:t>
      </w:r>
      <w:r w:rsidR="006B7797" w:rsidRPr="00241E45">
        <w:rPr>
          <w:rFonts w:cs="Arial"/>
        </w:rPr>
        <w:t xml:space="preserve"> sources required</w:t>
      </w:r>
      <w:r w:rsidR="006012BE" w:rsidRPr="00241E45">
        <w:rPr>
          <w:rFonts w:cs="Arial"/>
        </w:rPr>
        <w:t xml:space="preserve"> for creating the dashboard(s)</w:t>
      </w:r>
      <w:r w:rsidR="006B7797" w:rsidRPr="00241E45">
        <w:rPr>
          <w:rFonts w:cs="Arial"/>
        </w:rPr>
        <w:t xml:space="preserve">. The DE creates the Data Sources, Virtual Tables and finally a Virtualized View joining all the Virtual Tables </w:t>
      </w:r>
      <w:r w:rsidR="006B293C" w:rsidRPr="00241E45">
        <w:rPr>
          <w:rFonts w:cs="Arial"/>
        </w:rPr>
        <w:t>and</w:t>
      </w:r>
      <w:r w:rsidR="006B7797" w:rsidRPr="00241E45">
        <w:rPr>
          <w:rFonts w:cs="Arial"/>
        </w:rPr>
        <w:t xml:space="preserve"> computing the basic aggregations required. The View is then shared with the BA, who can then proceed with creating the dashboard.</w:t>
      </w:r>
    </w:p>
    <w:p w14:paraId="45AE3708" w14:textId="5F07A51F" w:rsidR="006012BE" w:rsidRPr="00241E45" w:rsidRDefault="006B7797" w:rsidP="00944548">
      <w:pPr>
        <w:pStyle w:val="StepList10"/>
        <w:keepLines w:val="0"/>
        <w:widowControl w:val="0"/>
        <w:tabs>
          <w:tab w:val="clear" w:pos="792"/>
        </w:tabs>
        <w:spacing w:before="120"/>
        <w:ind w:firstLine="0"/>
        <w:jc w:val="both"/>
        <w:rPr>
          <w:rFonts w:cs="Arial"/>
        </w:rPr>
      </w:pPr>
      <w:r w:rsidRPr="00241E45">
        <w:rPr>
          <w:rFonts w:cs="Arial"/>
        </w:rPr>
        <w:t xml:space="preserve">However, once the dashboard is initially created, the BA notices delays in rendering </w:t>
      </w:r>
      <w:r w:rsidR="009C0BEC">
        <w:rPr>
          <w:rFonts w:cs="Arial"/>
        </w:rPr>
        <w:t>the visualizations</w:t>
      </w:r>
      <w:r w:rsidRPr="00241E45">
        <w:rPr>
          <w:rFonts w:cs="Arial"/>
        </w:rPr>
        <w:t xml:space="preserve">. Since every request from the dashboard has to fetch the data from its </w:t>
      </w:r>
      <w:r w:rsidR="00B7128A" w:rsidRPr="00241E45">
        <w:rPr>
          <w:rFonts w:cs="Arial"/>
        </w:rPr>
        <w:t xml:space="preserve">original </w:t>
      </w:r>
      <w:r w:rsidRPr="00241E45">
        <w:rPr>
          <w:rFonts w:cs="Arial"/>
        </w:rPr>
        <w:t>source</w:t>
      </w:r>
      <w:r w:rsidR="00B7128A" w:rsidRPr="00241E45">
        <w:rPr>
          <w:rFonts w:cs="Arial"/>
        </w:rPr>
        <w:t>(s)</w:t>
      </w:r>
      <w:r w:rsidRPr="00241E45">
        <w:rPr>
          <w:rFonts w:cs="Arial"/>
        </w:rPr>
        <w:t>, latency starts to play an important role</w:t>
      </w:r>
      <w:r w:rsidR="009C0BEC">
        <w:rPr>
          <w:rFonts w:cs="Arial"/>
        </w:rPr>
        <w:t>,</w:t>
      </w:r>
      <w:r w:rsidRPr="00241E45">
        <w:rPr>
          <w:rFonts w:cs="Arial"/>
        </w:rPr>
        <w:t xml:space="preserve"> slowing down response. The BA works with the DV Admin to create a cache for the View, which helps speed </w:t>
      </w:r>
      <w:r w:rsidR="0000248B" w:rsidRPr="00241E45">
        <w:rPr>
          <w:rFonts w:cs="Arial"/>
        </w:rPr>
        <w:t xml:space="preserve">up </w:t>
      </w:r>
      <w:r w:rsidRPr="00241E45">
        <w:rPr>
          <w:rFonts w:cs="Arial"/>
        </w:rPr>
        <w:t>query times significantly and hence rendering of the dashboard(s).</w:t>
      </w:r>
    </w:p>
    <w:p w14:paraId="2424C819" w14:textId="77777777" w:rsidR="001D1015" w:rsidRPr="00241E45" w:rsidRDefault="001D1015">
      <w:pPr>
        <w:spacing w:before="0" w:after="0"/>
        <w:rPr>
          <w:rFonts w:eastAsia="Arial Unicode MS" w:cs="Arial"/>
          <w:b/>
          <w:bCs/>
          <w:iCs/>
          <w:kern w:val="32"/>
          <w:sz w:val="28"/>
          <w:szCs w:val="28"/>
          <w:lang w:eastAsia="zh-CN"/>
        </w:rPr>
      </w:pPr>
      <w:r w:rsidRPr="00241E45">
        <w:rPr>
          <w:rFonts w:cs="Arial"/>
        </w:rPr>
        <w:br w:type="page"/>
      </w:r>
    </w:p>
    <w:p w14:paraId="3B4B1DBE" w14:textId="33AF94D7" w:rsidR="006012BE" w:rsidRPr="00241E45" w:rsidRDefault="006D627F" w:rsidP="006012BE">
      <w:pPr>
        <w:pStyle w:val="Heading2"/>
        <w:keepNext w:val="0"/>
        <w:spacing w:before="120" w:after="120"/>
        <w:rPr>
          <w:rFonts w:ascii="Arial" w:hAnsi="Arial" w:cs="Arial"/>
        </w:rPr>
      </w:pPr>
      <w:r w:rsidRPr="00241E45">
        <w:rPr>
          <w:rFonts w:ascii="Arial" w:hAnsi="Arial" w:cs="Arial"/>
        </w:rPr>
        <w:lastRenderedPageBreak/>
        <w:t xml:space="preserve">Adding the DV connection </w:t>
      </w:r>
      <w:r w:rsidR="00A52908" w:rsidRPr="00241E45">
        <w:rPr>
          <w:rFonts w:ascii="Arial" w:hAnsi="Arial" w:cs="Arial"/>
        </w:rPr>
        <w:t>to DVM</w:t>
      </w:r>
      <w:r w:rsidR="00B12199" w:rsidRPr="00241E45">
        <w:rPr>
          <w:rFonts w:ascii="Arial" w:hAnsi="Arial" w:cs="Arial"/>
        </w:rPr>
        <w:t xml:space="preserve"> for z/OS</w:t>
      </w:r>
    </w:p>
    <w:p w14:paraId="4BC0C456" w14:textId="537FEB73" w:rsidR="006012BE" w:rsidRPr="00241E45" w:rsidRDefault="00997452" w:rsidP="005A736B">
      <w:pPr>
        <w:pStyle w:val="StepList51"/>
        <w:keepLines w:val="0"/>
        <w:tabs>
          <w:tab w:val="clear" w:pos="792"/>
        </w:tabs>
        <w:spacing w:before="120"/>
        <w:ind w:firstLine="0"/>
        <w:rPr>
          <w:rFonts w:cs="Arial"/>
        </w:rPr>
      </w:pPr>
      <w:r w:rsidRPr="00241E45">
        <w:rPr>
          <w:rFonts w:cs="Arial"/>
        </w:rPr>
        <w:t>The</w:t>
      </w:r>
      <w:r w:rsidR="006012BE" w:rsidRPr="00241E45">
        <w:rPr>
          <w:rFonts w:cs="Arial"/>
        </w:rPr>
        <w:t xml:space="preserve"> Data Virtualization process</w:t>
      </w:r>
      <w:r w:rsidRPr="00241E45">
        <w:rPr>
          <w:rFonts w:cs="Arial"/>
        </w:rPr>
        <w:t xml:space="preserve"> begins</w:t>
      </w:r>
      <w:r w:rsidR="006012BE" w:rsidRPr="00241E45">
        <w:rPr>
          <w:rFonts w:cs="Arial"/>
        </w:rPr>
        <w:t xml:space="preserve"> by adding data sources to virtualize</w:t>
      </w:r>
      <w:r w:rsidR="00007E17" w:rsidRPr="00241E45">
        <w:rPr>
          <w:rFonts w:cs="Arial"/>
        </w:rPr>
        <w:t xml:space="preserve"> and is typically done by the </w:t>
      </w:r>
      <w:r w:rsidR="00EF01AA" w:rsidRPr="00241E45">
        <w:rPr>
          <w:rFonts w:cs="Arial"/>
        </w:rPr>
        <w:t>Data Engineer.</w:t>
      </w:r>
    </w:p>
    <w:tbl>
      <w:tblPr>
        <w:tblW w:w="936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360"/>
      </w:tblGrid>
      <w:tr w:rsidR="00007E17" w:rsidRPr="00241E45" w14:paraId="1985DAA2" w14:textId="77777777" w:rsidTr="00711DFE">
        <w:trPr>
          <w:trHeight w:val="350"/>
        </w:trPr>
        <w:tc>
          <w:tcPr>
            <w:tcW w:w="9360" w:type="dxa"/>
            <w:tcBorders>
              <w:bottom w:val="single" w:sz="12" w:space="0" w:color="8EAADB"/>
            </w:tcBorders>
            <w:shd w:val="clear" w:color="auto" w:fill="000000"/>
          </w:tcPr>
          <w:p w14:paraId="34436BA8" w14:textId="77777777" w:rsidR="00007E17" w:rsidRPr="00241E45" w:rsidRDefault="00007E17" w:rsidP="00A612D7">
            <w:pPr>
              <w:tabs>
                <w:tab w:val="left" w:pos="1354"/>
                <w:tab w:val="left" w:pos="2218"/>
                <w:tab w:val="left" w:pos="2794"/>
                <w:tab w:val="left" w:pos="2880"/>
                <w:tab w:val="left" w:pos="3456"/>
                <w:tab w:val="left" w:pos="4032"/>
                <w:tab w:val="left" w:pos="4464"/>
                <w:tab w:val="left" w:pos="5184"/>
              </w:tabs>
              <w:jc w:val="center"/>
              <w:rPr>
                <w:rFonts w:cs="Arial"/>
                <w:b/>
                <w:bCs/>
                <w:szCs w:val="22"/>
              </w:rPr>
            </w:pPr>
            <w:r w:rsidRPr="00241E45">
              <w:rPr>
                <w:rFonts w:cs="Arial"/>
                <w:szCs w:val="22"/>
              </w:rPr>
              <w:br w:type="page"/>
            </w:r>
            <w:r w:rsidRPr="00241E45">
              <w:rPr>
                <w:rFonts w:cs="Arial"/>
                <w:b/>
                <w:bCs/>
                <w:szCs w:val="22"/>
              </w:rPr>
              <w:t>Persona (Role)</w:t>
            </w:r>
          </w:p>
        </w:tc>
      </w:tr>
      <w:tr w:rsidR="00007E17" w:rsidRPr="00241E45" w14:paraId="6D76F28A" w14:textId="77777777" w:rsidTr="00711DFE">
        <w:trPr>
          <w:trHeight w:val="906"/>
        </w:trPr>
        <w:tc>
          <w:tcPr>
            <w:tcW w:w="9360" w:type="dxa"/>
            <w:shd w:val="clear" w:color="auto" w:fill="auto"/>
            <w:vAlign w:val="center"/>
          </w:tcPr>
          <w:p w14:paraId="3F214115" w14:textId="77777777" w:rsidR="00007E17" w:rsidRPr="00241E45" w:rsidRDefault="00007E17"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noProof/>
                <w:sz w:val="20"/>
                <w:szCs w:val="20"/>
              </w:rPr>
              <w:drawing>
                <wp:inline distT="0" distB="0" distL="0" distR="0" wp14:anchorId="07438190" wp14:editId="43CE144E">
                  <wp:extent cx="365760" cy="365760"/>
                  <wp:effectExtent l="0" t="0" r="0" b="0"/>
                  <wp:docPr id="31" name="Picture 3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79CAA05C" w14:textId="6230AFE6" w:rsidR="00007E17" w:rsidRPr="00241E45" w:rsidRDefault="00007E17"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sz w:val="20"/>
                <w:szCs w:val="20"/>
              </w:rPr>
              <w:t>Data Engineer (DV/CPD)</w:t>
            </w:r>
          </w:p>
        </w:tc>
      </w:tr>
    </w:tbl>
    <w:p w14:paraId="60B36304" w14:textId="77777777" w:rsidR="00587E7F" w:rsidRPr="00241E45" w:rsidRDefault="00422142" w:rsidP="005A736B">
      <w:pPr>
        <w:pStyle w:val="StepList51"/>
        <w:keepLines w:val="0"/>
        <w:numPr>
          <w:ilvl w:val="0"/>
          <w:numId w:val="23"/>
        </w:numPr>
        <w:spacing w:before="120"/>
        <w:rPr>
          <w:rFonts w:cs="Arial"/>
        </w:rPr>
      </w:pPr>
      <w:r w:rsidRPr="00241E45">
        <w:rPr>
          <w:rFonts w:cs="Arial"/>
        </w:rPr>
        <w:t xml:space="preserve">Before proceeding with the creation of the data connection, ensure that the data source is accessible. </w:t>
      </w:r>
    </w:p>
    <w:p w14:paraId="010DA609" w14:textId="26D01AC5" w:rsidR="00422142" w:rsidRPr="00241E45" w:rsidRDefault="00587E7F" w:rsidP="00587E7F">
      <w:pPr>
        <w:pStyle w:val="StepList51"/>
        <w:keepLines w:val="0"/>
        <w:tabs>
          <w:tab w:val="clear" w:pos="792"/>
        </w:tabs>
        <w:spacing w:before="120"/>
        <w:ind w:firstLine="0"/>
        <w:rPr>
          <w:rFonts w:cs="Arial"/>
        </w:rPr>
      </w:pPr>
      <w:r w:rsidRPr="00241E45">
        <w:rPr>
          <w:rFonts w:cs="Arial"/>
        </w:rPr>
        <w:t>C</w:t>
      </w:r>
      <w:r w:rsidR="00422142" w:rsidRPr="00241E45">
        <w:rPr>
          <w:rFonts w:cs="Arial"/>
        </w:rPr>
        <w:t>lick on this</w:t>
      </w:r>
      <w:r w:rsidR="00B90EA6" w:rsidRPr="00241E45">
        <w:rPr>
          <w:rFonts w:cs="Arial"/>
        </w:rPr>
        <w:t xml:space="preserve"> embedded</w:t>
      </w:r>
      <w:r w:rsidR="00422142" w:rsidRPr="00241E45">
        <w:rPr>
          <w:rFonts w:cs="Arial"/>
        </w:rPr>
        <w:t xml:space="preserve"> </w:t>
      </w:r>
      <w:hyperlink r:id="rId27" w:history="1">
        <w:r w:rsidR="00422142" w:rsidRPr="00241E45">
          <w:rPr>
            <w:rStyle w:val="Hyperlink"/>
            <w:rFonts w:cs="Arial"/>
          </w:rPr>
          <w:t>link</w:t>
        </w:r>
      </w:hyperlink>
      <w:r w:rsidR="00422142" w:rsidRPr="00241E45">
        <w:rPr>
          <w:rFonts w:cs="Arial"/>
        </w:rPr>
        <w:t xml:space="preserve"> to confirm</w:t>
      </w:r>
      <w:r w:rsidR="00B63902" w:rsidRPr="00241E45">
        <w:rPr>
          <w:rFonts w:cs="Arial"/>
        </w:rPr>
        <w:t xml:space="preserve">, or </w:t>
      </w:r>
      <w:r w:rsidRPr="00241E45">
        <w:rPr>
          <w:rFonts w:cs="Arial"/>
        </w:rPr>
        <w:t>type</w:t>
      </w:r>
      <w:r w:rsidR="00B63902" w:rsidRPr="00241E45">
        <w:rPr>
          <w:rFonts w:cs="Arial"/>
        </w:rPr>
        <w:t xml:space="preserve">: </w:t>
      </w:r>
      <w:hyperlink r:id="rId28" w:history="1">
        <w:r w:rsidR="00737A6D" w:rsidRPr="00241E45">
          <w:rPr>
            <w:rStyle w:val="Hyperlink"/>
            <w:rFonts w:cs="Arial"/>
          </w:rPr>
          <w:t>https://</w:t>
        </w:r>
        <w:r w:rsidR="00B63902" w:rsidRPr="00241E45">
          <w:rPr>
            <w:rStyle w:val="Hyperlink"/>
            <w:rFonts w:cs="Arial"/>
          </w:rPr>
          <w:t>ibm.biz/cpd-workshop-dvm</w:t>
        </w:r>
      </w:hyperlink>
      <w:r w:rsidR="009C0BEC">
        <w:rPr>
          <w:rStyle w:val="Hyperlink"/>
          <w:rFonts w:cs="Arial"/>
        </w:rPr>
        <w:t>.</w:t>
      </w:r>
    </w:p>
    <w:p w14:paraId="32986382" w14:textId="4A2BD2FA" w:rsidR="00AF65B6" w:rsidRPr="00241E45" w:rsidRDefault="00F4710B" w:rsidP="00AF65B6">
      <w:pPr>
        <w:ind w:left="792"/>
        <w:rPr>
          <w:rFonts w:cs="Arial"/>
          <w:lang w:eastAsia="zh-CN"/>
        </w:rPr>
      </w:pPr>
      <w:r w:rsidRPr="00241E45">
        <w:rPr>
          <w:rFonts w:cs="Arial"/>
          <w:noProof/>
        </w:rPr>
        <w:drawing>
          <wp:inline distT="0" distB="0" distL="0" distR="0" wp14:anchorId="0EB6C08C" wp14:editId="79394848">
            <wp:extent cx="5911850" cy="214871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15" cy="2153315"/>
                    </a:xfrm>
                    <a:prstGeom prst="rect">
                      <a:avLst/>
                    </a:prstGeom>
                    <a:noFill/>
                    <a:ln>
                      <a:noFill/>
                    </a:ln>
                  </pic:spPr>
                </pic:pic>
              </a:graphicData>
            </a:graphic>
          </wp:inline>
        </w:drawing>
      </w:r>
    </w:p>
    <w:p w14:paraId="571A60BA" w14:textId="16240FA2" w:rsidR="00AF65B6" w:rsidRPr="00241E45" w:rsidRDefault="00AF65B6" w:rsidP="00030C94">
      <w:pPr>
        <w:ind w:left="792"/>
        <w:rPr>
          <w:rFonts w:cs="Arial"/>
        </w:rPr>
      </w:pPr>
      <w:r w:rsidRPr="00241E45">
        <w:rPr>
          <w:rFonts w:cs="Arial"/>
          <w:lang w:eastAsia="zh-CN"/>
        </w:rPr>
        <w:t>The</w:t>
      </w:r>
      <w:r w:rsidR="00823FAB" w:rsidRPr="00241E45">
        <w:rPr>
          <w:rFonts w:cs="Arial"/>
          <w:lang w:eastAsia="zh-CN"/>
        </w:rPr>
        <w:t xml:space="preserve"> above</w:t>
      </w:r>
      <w:r w:rsidRPr="00241E45">
        <w:rPr>
          <w:rFonts w:cs="Arial"/>
          <w:lang w:eastAsia="zh-CN"/>
        </w:rPr>
        <w:t xml:space="preserve"> link</w:t>
      </w:r>
      <w:r w:rsidR="00AD48E2">
        <w:rPr>
          <w:rFonts w:cs="Arial"/>
          <w:lang w:eastAsia="zh-CN"/>
        </w:rPr>
        <w:t xml:space="preserve"> (</w:t>
      </w:r>
      <w:r w:rsidR="00AD48E2" w:rsidRPr="00AD48E2">
        <w:rPr>
          <w:rFonts w:cs="Arial"/>
          <w:lang w:eastAsia="zh-CN"/>
        </w:rPr>
        <w:t>http://dvmtestapp4dv.us-south.cf.appdomain.cloud/TestCP4DDVM</w:t>
      </w:r>
      <w:r w:rsidR="00823FAB" w:rsidRPr="00241E45">
        <w:rPr>
          <w:rFonts w:cs="Arial"/>
        </w:rPr>
        <w:t>)</w:t>
      </w:r>
      <w:r w:rsidRPr="00241E45">
        <w:rPr>
          <w:rFonts w:cs="Arial"/>
        </w:rPr>
        <w:t xml:space="preserve"> is a verification test running in the IBM Cloud to confirm if the z/OS and DVM systems are accessible and hence </w:t>
      </w:r>
      <w:r w:rsidR="009C0BEC">
        <w:rPr>
          <w:rFonts w:cs="Arial"/>
        </w:rPr>
        <w:t>able to be queried.</w:t>
      </w:r>
    </w:p>
    <w:p w14:paraId="6575F00F" w14:textId="099086DC" w:rsidR="00030C94" w:rsidRPr="00241E45" w:rsidRDefault="00AF65B6" w:rsidP="00030C94">
      <w:pPr>
        <w:ind w:left="792"/>
        <w:rPr>
          <w:rFonts w:cs="Arial"/>
        </w:rPr>
      </w:pPr>
      <w:r w:rsidRPr="00241E45">
        <w:rPr>
          <w:rFonts w:cs="Arial"/>
          <w:noProof/>
        </w:rPr>
        <w:drawing>
          <wp:inline distT="0" distB="0" distL="0" distR="0" wp14:anchorId="7CCA7BAA" wp14:editId="36CD7BE9">
            <wp:extent cx="425450" cy="425450"/>
            <wp:effectExtent l="0" t="0" r="0" b="0"/>
            <wp:docPr id="27" name="Graphic 2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diafile_2ZEGq5.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28673" cy="428673"/>
                    </a:xfrm>
                    <a:prstGeom prst="rect">
                      <a:avLst/>
                    </a:prstGeom>
                  </pic:spPr>
                </pic:pic>
              </a:graphicData>
            </a:graphic>
          </wp:inline>
        </w:drawing>
      </w:r>
      <w:r w:rsidRPr="00241E45">
        <w:rPr>
          <w:rFonts w:cs="Arial"/>
        </w:rPr>
        <w:t xml:space="preserve">    If the above link times out or throws an error</w:t>
      </w:r>
      <w:r w:rsidR="00030C94" w:rsidRPr="00241E45">
        <w:rPr>
          <w:rFonts w:cs="Arial"/>
        </w:rPr>
        <w:t xml:space="preserve"> like this</w:t>
      </w:r>
      <w:r w:rsidRPr="00241E45">
        <w:rPr>
          <w:rFonts w:cs="Arial"/>
        </w:rPr>
        <w:t>:</w:t>
      </w:r>
    </w:p>
    <w:p w14:paraId="66C3A50E" w14:textId="7A9FF48E" w:rsidR="00030C94" w:rsidRPr="00241E45" w:rsidRDefault="00AF65B6" w:rsidP="00030C94">
      <w:pPr>
        <w:ind w:left="792"/>
        <w:rPr>
          <w:rFonts w:cs="Arial"/>
        </w:rPr>
      </w:pPr>
      <w:r w:rsidRPr="00241E45">
        <w:rPr>
          <w:rFonts w:cs="Arial"/>
          <w:noProof/>
        </w:rPr>
        <w:drawing>
          <wp:inline distT="0" distB="0" distL="0" distR="0" wp14:anchorId="17A4B51E" wp14:editId="398A3DBC">
            <wp:extent cx="4217748" cy="1212850"/>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1242" cy="1228233"/>
                    </a:xfrm>
                    <a:prstGeom prst="rect">
                      <a:avLst/>
                    </a:prstGeom>
                  </pic:spPr>
                </pic:pic>
              </a:graphicData>
            </a:graphic>
          </wp:inline>
        </w:drawing>
      </w:r>
    </w:p>
    <w:p w14:paraId="4C2E88E4" w14:textId="00786FCE" w:rsidR="00030C94" w:rsidRPr="00241E45" w:rsidRDefault="009C0BEC" w:rsidP="00030C94">
      <w:pPr>
        <w:ind w:left="792"/>
        <w:rPr>
          <w:rFonts w:cs="Arial"/>
        </w:rPr>
      </w:pPr>
      <w:r>
        <w:rPr>
          <w:rFonts w:cs="Arial"/>
        </w:rPr>
        <w:t>t</w:t>
      </w:r>
      <w:r w:rsidR="0014252A" w:rsidRPr="00241E45">
        <w:rPr>
          <w:rFonts w:cs="Arial"/>
        </w:rPr>
        <w:t>hat means that t</w:t>
      </w:r>
      <w:r w:rsidR="00AF65B6" w:rsidRPr="00241E45">
        <w:rPr>
          <w:rFonts w:cs="Arial"/>
        </w:rPr>
        <w:t xml:space="preserve">he z/OS and DVM systems </w:t>
      </w:r>
      <w:r w:rsidR="0014252A" w:rsidRPr="00241E45">
        <w:rPr>
          <w:rFonts w:cs="Arial"/>
        </w:rPr>
        <w:t xml:space="preserve">are </w:t>
      </w:r>
      <w:r w:rsidR="00AF65B6" w:rsidRPr="00241E45">
        <w:rPr>
          <w:rFonts w:cs="Arial"/>
        </w:rPr>
        <w:t>not accessible</w:t>
      </w:r>
      <w:r w:rsidR="0014252A" w:rsidRPr="00241E45">
        <w:rPr>
          <w:rFonts w:cs="Arial"/>
        </w:rPr>
        <w:t xml:space="preserve"> for some reason.</w:t>
      </w:r>
    </w:p>
    <w:p w14:paraId="5FD0AD37" w14:textId="7CDC753D" w:rsidR="00AF65B6" w:rsidRPr="00241E45" w:rsidRDefault="00AF65B6" w:rsidP="00030C94">
      <w:pPr>
        <w:ind w:left="792"/>
        <w:rPr>
          <w:rFonts w:cs="Arial"/>
          <w:sz w:val="24"/>
        </w:rPr>
      </w:pPr>
      <w:r w:rsidRPr="00241E45">
        <w:rPr>
          <w:rFonts w:cs="Arial"/>
        </w:rPr>
        <w:t xml:space="preserve">Please </w:t>
      </w:r>
      <w:r w:rsidR="00753618" w:rsidRPr="00241E45">
        <w:rPr>
          <w:rFonts w:cs="Arial"/>
        </w:rPr>
        <w:t>contact</w:t>
      </w:r>
      <w:r w:rsidRPr="00241E45">
        <w:rPr>
          <w:rFonts w:cs="Arial"/>
        </w:rPr>
        <w:t xml:space="preserve"> </w:t>
      </w:r>
      <w:r w:rsidR="00EA6488" w:rsidRPr="00241E45">
        <w:rPr>
          <w:rFonts w:cs="Arial"/>
        </w:rPr>
        <w:t xml:space="preserve">Rajesh </w:t>
      </w:r>
      <w:proofErr w:type="spellStart"/>
      <w:r w:rsidR="00EA6488" w:rsidRPr="00241E45">
        <w:rPr>
          <w:rFonts w:cs="Arial"/>
        </w:rPr>
        <w:t>Kartha</w:t>
      </w:r>
      <w:proofErr w:type="spellEnd"/>
      <w:r w:rsidR="0058095A" w:rsidRPr="00241E45">
        <w:rPr>
          <w:rFonts w:cs="Arial"/>
        </w:rPr>
        <w:t>. Email</w:t>
      </w:r>
      <w:r w:rsidRPr="00241E45">
        <w:rPr>
          <w:rFonts w:cs="Arial"/>
        </w:rPr>
        <w:t xml:space="preserve"> </w:t>
      </w:r>
      <w:hyperlink r:id="rId33" w:history="1">
        <w:r w:rsidR="00EA6488" w:rsidRPr="00241E45">
          <w:rPr>
            <w:rStyle w:val="Hyperlink"/>
            <w:rFonts w:cs="Arial"/>
          </w:rPr>
          <w:t>kartha@us.ibm.com</w:t>
        </w:r>
      </w:hyperlink>
      <w:r w:rsidR="0058095A" w:rsidRPr="00241E45">
        <w:rPr>
          <w:rFonts w:cs="Arial"/>
        </w:rPr>
        <w:t xml:space="preserve">  </w:t>
      </w:r>
      <w:r w:rsidR="00C92F76" w:rsidRPr="00241E45">
        <w:rPr>
          <w:rFonts w:cs="Arial"/>
        </w:rPr>
        <w:t>Slack</w:t>
      </w:r>
      <w:r w:rsidR="0058095A" w:rsidRPr="00241E45">
        <w:rPr>
          <w:rFonts w:cs="Arial"/>
        </w:rPr>
        <w:t>:</w:t>
      </w:r>
      <w:r w:rsidR="00C92F76" w:rsidRPr="00241E45">
        <w:rPr>
          <w:rFonts w:cs="Arial"/>
        </w:rPr>
        <w:t xml:space="preserve"> </w:t>
      </w:r>
      <w:r w:rsidR="00821941" w:rsidRPr="00241E45">
        <w:rPr>
          <w:rFonts w:cs="Arial"/>
        </w:rPr>
        <w:t>@</w:t>
      </w:r>
      <w:r w:rsidR="00C92F76" w:rsidRPr="00241E45">
        <w:rPr>
          <w:rFonts w:cs="Arial"/>
        </w:rPr>
        <w:t xml:space="preserve">Rajesh </w:t>
      </w:r>
      <w:proofErr w:type="spellStart"/>
      <w:r w:rsidR="00C92F76" w:rsidRPr="00241E45">
        <w:rPr>
          <w:rFonts w:cs="Arial"/>
        </w:rPr>
        <w:t>Kartha</w:t>
      </w:r>
      <w:proofErr w:type="spellEnd"/>
      <w:r w:rsidR="00C92F76" w:rsidRPr="00241E45">
        <w:rPr>
          <w:rFonts w:cs="Arial"/>
        </w:rPr>
        <w:t>.</w:t>
      </w:r>
    </w:p>
    <w:p w14:paraId="1C94A69E" w14:textId="29FDA27A" w:rsidR="00AF65B6" w:rsidRPr="00241E45" w:rsidRDefault="00AF65B6" w:rsidP="00AF65B6">
      <w:pPr>
        <w:ind w:left="792"/>
        <w:rPr>
          <w:rFonts w:cs="Arial"/>
          <w:lang w:eastAsia="zh-CN"/>
        </w:rPr>
      </w:pPr>
    </w:p>
    <w:p w14:paraId="0AF02E41" w14:textId="77777777" w:rsidR="00FE042C" w:rsidRPr="00241E45" w:rsidRDefault="00FE042C">
      <w:pPr>
        <w:spacing w:before="0" w:after="0"/>
        <w:rPr>
          <w:rFonts w:eastAsia="Arial Unicode MS" w:cs="Arial"/>
          <w:kern w:val="32"/>
          <w:sz w:val="24"/>
          <w:szCs w:val="28"/>
          <w:lang w:eastAsia="zh-CN"/>
        </w:rPr>
      </w:pPr>
      <w:r w:rsidRPr="00241E45">
        <w:rPr>
          <w:rFonts w:cs="Arial"/>
        </w:rPr>
        <w:br w:type="page"/>
      </w:r>
    </w:p>
    <w:p w14:paraId="3C375C21" w14:textId="74396DDB" w:rsidR="00422142" w:rsidRPr="00241E45" w:rsidRDefault="00422142" w:rsidP="000C7714">
      <w:pPr>
        <w:pStyle w:val="Heading3"/>
        <w:rPr>
          <w:rFonts w:ascii="Arial" w:hAnsi="Arial" w:cs="Arial"/>
          <w:b/>
          <w:bCs/>
          <w:shd w:val="clear" w:color="auto" w:fill="FFFFFF"/>
        </w:rPr>
      </w:pPr>
      <w:r w:rsidRPr="00241E45">
        <w:rPr>
          <w:rFonts w:ascii="Arial" w:hAnsi="Arial" w:cs="Arial"/>
          <w:b/>
          <w:bCs/>
          <w:shd w:val="clear" w:color="auto" w:fill="FFFFFF"/>
        </w:rPr>
        <w:lastRenderedPageBreak/>
        <w:t>Navigat</w:t>
      </w:r>
      <w:r w:rsidR="0080555A" w:rsidRPr="00241E45">
        <w:rPr>
          <w:rFonts w:ascii="Arial" w:hAnsi="Arial" w:cs="Arial"/>
          <w:b/>
          <w:bCs/>
          <w:shd w:val="clear" w:color="auto" w:fill="FFFFFF"/>
        </w:rPr>
        <w:t>ing</w:t>
      </w:r>
      <w:r w:rsidRPr="00241E45">
        <w:rPr>
          <w:rFonts w:ascii="Arial" w:hAnsi="Arial" w:cs="Arial"/>
          <w:b/>
          <w:bCs/>
          <w:shd w:val="clear" w:color="auto" w:fill="FFFFFF"/>
        </w:rPr>
        <w:t xml:space="preserve"> to Data virtualization</w:t>
      </w:r>
    </w:p>
    <w:p w14:paraId="3D38E791" w14:textId="22937AAC" w:rsidR="006012BE" w:rsidRPr="00241E45" w:rsidRDefault="006012BE" w:rsidP="006012BE">
      <w:pPr>
        <w:pStyle w:val="StepList51"/>
        <w:keepLines w:val="0"/>
        <w:numPr>
          <w:ilvl w:val="0"/>
          <w:numId w:val="23"/>
        </w:numPr>
        <w:spacing w:before="120"/>
        <w:rPr>
          <w:rFonts w:cs="Arial"/>
        </w:rPr>
      </w:pPr>
      <w:r w:rsidRPr="00241E45">
        <w:rPr>
          <w:rFonts w:cs="Arial"/>
        </w:rPr>
        <w:t xml:space="preserve">Start at the </w:t>
      </w:r>
      <w:r w:rsidRPr="00241E45">
        <w:rPr>
          <w:rFonts w:cs="Arial"/>
          <w:color w:val="0000FF"/>
        </w:rPr>
        <w:t>Navigation Menu</w:t>
      </w:r>
      <w:r w:rsidR="001313A4">
        <w:rPr>
          <w:rFonts w:cs="Arial"/>
          <w:color w:val="0000FF"/>
        </w:rPr>
        <w:t>.</w:t>
      </w:r>
    </w:p>
    <w:p w14:paraId="4B1874BA" w14:textId="16EF32F2" w:rsidR="006012BE" w:rsidRPr="00241E45" w:rsidRDefault="006012BE" w:rsidP="006012BE">
      <w:pPr>
        <w:pStyle w:val="StepList51"/>
        <w:keepLines w:val="0"/>
        <w:tabs>
          <w:tab w:val="clear" w:pos="792"/>
        </w:tabs>
        <w:spacing w:before="120"/>
        <w:ind w:firstLine="0"/>
        <w:rPr>
          <w:rFonts w:cs="Arial"/>
          <w:color w:val="0000FF"/>
        </w:rPr>
      </w:pPr>
      <w:r w:rsidRPr="00241E45">
        <w:rPr>
          <w:rFonts w:cs="Arial"/>
        </w:rPr>
        <w:t xml:space="preserve">Click </w:t>
      </w:r>
      <w:r w:rsidRPr="00241E45">
        <w:rPr>
          <w:rFonts w:cs="Arial"/>
          <w:color w:val="0000FF"/>
        </w:rPr>
        <w:t>Collect</w:t>
      </w:r>
      <w:r w:rsidRPr="00241E45">
        <w:rPr>
          <w:rFonts w:cs="Arial"/>
        </w:rPr>
        <w:t xml:space="preserve"> </w:t>
      </w:r>
      <w:r w:rsidR="00E861D3">
        <w:rPr>
          <w:rFonts w:ascii="Wingdings 3" w:eastAsia="Wingdings 3" w:hAnsi="Wingdings 3" w:cs="Wingdings 3"/>
        </w:rPr>
        <w:t>a</w:t>
      </w:r>
      <w:r w:rsidRPr="00241E45">
        <w:rPr>
          <w:rFonts w:cs="Arial"/>
        </w:rPr>
        <w:t xml:space="preserve"> </w:t>
      </w:r>
      <w:r w:rsidRPr="00241E45">
        <w:rPr>
          <w:rFonts w:cs="Arial"/>
          <w:color w:val="0000FF"/>
        </w:rPr>
        <w:t>Data virtualization</w:t>
      </w:r>
      <w:r w:rsidR="001313A4">
        <w:rPr>
          <w:rFonts w:cs="Arial"/>
          <w:color w:val="0000FF"/>
        </w:rPr>
        <w:t>.</w:t>
      </w:r>
    </w:p>
    <w:p w14:paraId="0442CF40" w14:textId="5C9B5870" w:rsidR="006012BE" w:rsidRPr="00241E45" w:rsidRDefault="006E3FEC" w:rsidP="006012BE">
      <w:pPr>
        <w:pStyle w:val="StepList51"/>
        <w:keepLines w:val="0"/>
        <w:tabs>
          <w:tab w:val="clear" w:pos="792"/>
        </w:tabs>
        <w:spacing w:before="120"/>
        <w:ind w:firstLine="0"/>
        <w:rPr>
          <w:rFonts w:cs="Arial"/>
          <w:color w:val="0000FF"/>
        </w:rPr>
      </w:pPr>
      <w:r w:rsidRPr="00241E45">
        <w:rPr>
          <w:rFonts w:cs="Arial"/>
          <w:noProof/>
        </w:rPr>
        <w:t xml:space="preserve"> </w:t>
      </w:r>
      <w:r w:rsidRPr="00241E45">
        <w:rPr>
          <w:rFonts w:cs="Arial"/>
          <w:noProof/>
          <w:color w:val="0000FF"/>
        </w:rPr>
        <w:drawing>
          <wp:inline distT="0" distB="0" distL="0" distR="0" wp14:anchorId="412F1210" wp14:editId="095DBD96">
            <wp:extent cx="1809157" cy="936885"/>
            <wp:effectExtent l="0" t="0" r="0" b="3175"/>
            <wp:docPr id="5" name="Picture 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834" cy="952253"/>
                    </a:xfrm>
                    <a:prstGeom prst="rect">
                      <a:avLst/>
                    </a:prstGeom>
                  </pic:spPr>
                </pic:pic>
              </a:graphicData>
            </a:graphic>
          </wp:inline>
        </w:drawing>
      </w:r>
      <w:r w:rsidRPr="00241E45">
        <w:rPr>
          <w:rFonts w:cs="Arial"/>
          <w:noProof/>
        </w:rPr>
        <w:t xml:space="preserve"> </w:t>
      </w:r>
      <w:r w:rsidRPr="00241E45">
        <w:rPr>
          <w:rFonts w:cs="Arial"/>
          <w:noProof/>
        </w:rPr>
        <w:drawing>
          <wp:inline distT="0" distB="0" distL="0" distR="0" wp14:anchorId="05F65410" wp14:editId="11AAB2D5">
            <wp:extent cx="1783829" cy="1643000"/>
            <wp:effectExtent l="0" t="0" r="0" b="0"/>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14154" cy="1670931"/>
                    </a:xfrm>
                    <a:prstGeom prst="rect">
                      <a:avLst/>
                    </a:prstGeom>
                  </pic:spPr>
                </pic:pic>
              </a:graphicData>
            </a:graphic>
          </wp:inline>
        </w:drawing>
      </w:r>
    </w:p>
    <w:p w14:paraId="52ABE4E5" w14:textId="2E0BCDD3" w:rsidR="004C4A22" w:rsidRPr="00241E45" w:rsidRDefault="00422142" w:rsidP="004C4A22">
      <w:pPr>
        <w:pStyle w:val="Heading3"/>
        <w:rPr>
          <w:rFonts w:ascii="Arial" w:hAnsi="Arial" w:cs="Arial"/>
          <w:b/>
          <w:bCs/>
          <w:shd w:val="clear" w:color="auto" w:fill="FFFFFF"/>
        </w:rPr>
      </w:pPr>
      <w:r w:rsidRPr="00241E45">
        <w:rPr>
          <w:rFonts w:ascii="Arial" w:hAnsi="Arial" w:cs="Arial"/>
          <w:b/>
          <w:bCs/>
          <w:shd w:val="clear" w:color="auto" w:fill="FFFFFF"/>
        </w:rPr>
        <w:t>Creating</w:t>
      </w:r>
      <w:r w:rsidR="00F01287" w:rsidRPr="00241E45">
        <w:rPr>
          <w:rFonts w:ascii="Arial" w:hAnsi="Arial" w:cs="Arial"/>
          <w:b/>
          <w:bCs/>
          <w:shd w:val="clear" w:color="auto" w:fill="FFFFFF"/>
        </w:rPr>
        <w:t xml:space="preserve"> </w:t>
      </w:r>
      <w:r w:rsidR="001313A4">
        <w:rPr>
          <w:rFonts w:ascii="Arial" w:hAnsi="Arial" w:cs="Arial"/>
          <w:b/>
          <w:bCs/>
          <w:shd w:val="clear" w:color="auto" w:fill="FFFFFF"/>
        </w:rPr>
        <w:t xml:space="preserve">a </w:t>
      </w:r>
      <w:r w:rsidR="00F01287" w:rsidRPr="00241E45">
        <w:rPr>
          <w:rFonts w:ascii="Arial" w:hAnsi="Arial" w:cs="Arial"/>
          <w:b/>
          <w:bCs/>
          <w:shd w:val="clear" w:color="auto" w:fill="FFFFFF"/>
        </w:rPr>
        <w:t>new data connection</w:t>
      </w:r>
      <w:r w:rsidRPr="00241E45">
        <w:rPr>
          <w:rFonts w:ascii="Arial" w:hAnsi="Arial" w:cs="Arial"/>
          <w:b/>
          <w:bCs/>
          <w:shd w:val="clear" w:color="auto" w:fill="FFFFFF"/>
        </w:rPr>
        <w:t xml:space="preserve"> to DVM for z/OS</w:t>
      </w:r>
    </w:p>
    <w:p w14:paraId="2D8E42D1" w14:textId="77777777" w:rsidR="00F92C42" w:rsidRPr="00241E45" w:rsidRDefault="00422142" w:rsidP="00422142">
      <w:pPr>
        <w:pStyle w:val="StepList10"/>
        <w:keepLines w:val="0"/>
        <w:widowControl w:val="0"/>
        <w:numPr>
          <w:ilvl w:val="0"/>
          <w:numId w:val="23"/>
        </w:numPr>
        <w:spacing w:before="120"/>
        <w:rPr>
          <w:rFonts w:cs="Arial"/>
        </w:rPr>
      </w:pPr>
      <w:r w:rsidRPr="00241E45">
        <w:rPr>
          <w:rFonts w:cs="Arial"/>
        </w:rPr>
        <w:t xml:space="preserve">The JDBC drivers for connecting to DVM for z/OS have already been loaded and the system is ready to create a connection. </w:t>
      </w:r>
    </w:p>
    <w:p w14:paraId="7280DC5C" w14:textId="15E3F398" w:rsidR="00422142" w:rsidRPr="00241E45" w:rsidRDefault="00422142" w:rsidP="00F92C42">
      <w:pPr>
        <w:pStyle w:val="StepList10"/>
        <w:keepLines w:val="0"/>
        <w:widowControl w:val="0"/>
        <w:tabs>
          <w:tab w:val="clear" w:pos="792"/>
        </w:tabs>
        <w:spacing w:before="120"/>
        <w:ind w:firstLine="0"/>
        <w:rPr>
          <w:rFonts w:cs="Arial"/>
        </w:rPr>
      </w:pPr>
      <w:r w:rsidRPr="00241E45">
        <w:rPr>
          <w:rFonts w:cs="Arial"/>
        </w:rPr>
        <w:t xml:space="preserve">Click </w:t>
      </w:r>
      <w:r w:rsidRPr="00241E45">
        <w:rPr>
          <w:rFonts w:cs="Arial"/>
          <w:color w:val="0000FF"/>
        </w:rPr>
        <w:t>Add new data source</w:t>
      </w:r>
      <w:r w:rsidR="001313A4">
        <w:rPr>
          <w:rFonts w:cs="Arial"/>
          <w:color w:val="0000FF"/>
        </w:rPr>
        <w:t>.</w:t>
      </w:r>
    </w:p>
    <w:p w14:paraId="4A1521DE" w14:textId="161ECD87" w:rsidR="00422142" w:rsidRPr="00241E45" w:rsidRDefault="00422142" w:rsidP="00422142">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36BF65A5" wp14:editId="2CF7DB17">
            <wp:extent cx="5909310" cy="58896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9402" cy="594954"/>
                    </a:xfrm>
                    <a:prstGeom prst="rect">
                      <a:avLst/>
                    </a:prstGeom>
                  </pic:spPr>
                </pic:pic>
              </a:graphicData>
            </a:graphic>
          </wp:inline>
        </w:drawing>
      </w:r>
      <w:r w:rsidRPr="00241E45">
        <w:rPr>
          <w:rFonts w:cs="Arial"/>
        </w:rPr>
        <w:t xml:space="preserve"> </w:t>
      </w:r>
    </w:p>
    <w:p w14:paraId="04F09E3F" w14:textId="765111E1" w:rsidR="00A755CD" w:rsidRPr="00241E45" w:rsidRDefault="000B297E" w:rsidP="00B657B4">
      <w:pPr>
        <w:pStyle w:val="StepList10"/>
        <w:keepLines w:val="0"/>
        <w:widowControl w:val="0"/>
        <w:numPr>
          <w:ilvl w:val="0"/>
          <w:numId w:val="23"/>
        </w:numPr>
        <w:spacing w:before="120"/>
        <w:rPr>
          <w:rFonts w:cs="Arial"/>
        </w:rPr>
      </w:pPr>
      <w:r w:rsidRPr="00241E45">
        <w:rPr>
          <w:rFonts w:cs="Arial"/>
        </w:rPr>
        <w:t xml:space="preserve">Enter the details from the table below and select DVM for z/OS from the drop down. </w:t>
      </w:r>
    </w:p>
    <w:p w14:paraId="2A154C21" w14:textId="09D90E39" w:rsidR="00A755CD" w:rsidRPr="00241E45" w:rsidRDefault="00A755CD" w:rsidP="00A755CD">
      <w:pPr>
        <w:pStyle w:val="StepList10"/>
        <w:keepLines w:val="0"/>
        <w:widowControl w:val="0"/>
        <w:tabs>
          <w:tab w:val="clear" w:pos="792"/>
        </w:tabs>
        <w:spacing w:before="120"/>
        <w:ind w:firstLine="0"/>
        <w:rPr>
          <w:rFonts w:cs="Arial"/>
        </w:rPr>
      </w:pPr>
      <w:r w:rsidRPr="00241E45">
        <w:rPr>
          <w:rFonts w:cs="Arial"/>
        </w:rPr>
        <w:t xml:space="preserve">Note: </w:t>
      </w:r>
      <w:r w:rsidR="001313A4">
        <w:rPr>
          <w:rFonts w:cs="Arial"/>
        </w:rPr>
        <w:t>Y</w:t>
      </w:r>
      <w:r w:rsidRPr="00241E45">
        <w:rPr>
          <w:rFonts w:cs="Arial"/>
        </w:rPr>
        <w:t>ou can get the Connection information</w:t>
      </w:r>
      <w:r w:rsidR="00127A21" w:rsidRPr="00241E45">
        <w:rPr>
          <w:rFonts w:cs="Arial"/>
        </w:rPr>
        <w:t xml:space="preserve"> by downloading this file</w:t>
      </w:r>
      <w:r w:rsidRPr="00241E45">
        <w:rPr>
          <w:rFonts w:cs="Arial"/>
        </w:rPr>
        <w:t>:</w:t>
      </w:r>
      <w:r w:rsidR="00127A21" w:rsidRPr="00241E45">
        <w:rPr>
          <w:rFonts w:cs="Arial"/>
        </w:rPr>
        <w:t xml:space="preserve"> </w:t>
      </w:r>
      <w:hyperlink r:id="rId37" w:history="1">
        <w:r w:rsidR="00910F60" w:rsidRPr="004F7A14">
          <w:rPr>
            <w:rStyle w:val="Hyperlink"/>
            <w:rFonts w:cs="Arial"/>
          </w:rPr>
          <w:t>http://ibm.biz/DV-Z-OS</w:t>
        </w:r>
      </w:hyperlink>
      <w:r w:rsidR="001313A4">
        <w:rPr>
          <w:rFonts w:cs="Arial"/>
        </w:rPr>
        <w:t>.</w:t>
      </w:r>
    </w:p>
    <w:p w14:paraId="6C60CAAF" w14:textId="01CCC3BF" w:rsidR="00127A21" w:rsidRPr="00241E45" w:rsidRDefault="00127A21" w:rsidP="00572F90">
      <w:pPr>
        <w:pStyle w:val="StepList10"/>
        <w:keepLines w:val="0"/>
        <w:widowControl w:val="0"/>
        <w:tabs>
          <w:tab w:val="clear" w:pos="792"/>
        </w:tabs>
        <w:spacing w:before="120"/>
        <w:ind w:firstLine="0"/>
        <w:rPr>
          <w:rFonts w:cs="Arial"/>
        </w:rPr>
      </w:pPr>
      <w:r w:rsidRPr="00241E45">
        <w:rPr>
          <w:rFonts w:cs="Arial"/>
        </w:rPr>
        <w:t>(If you are using the Unified Desktop, simply open a browser and type in the URL</w:t>
      </w:r>
      <w:r w:rsidR="001313A4">
        <w:rPr>
          <w:rFonts w:cs="Arial"/>
        </w:rPr>
        <w:t>.</w:t>
      </w:r>
      <w:r w:rsidRPr="00241E45">
        <w:rPr>
          <w:rFonts w:cs="Arial"/>
        </w:rPr>
        <w: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2065"/>
        <w:gridCol w:w="7655"/>
      </w:tblGrid>
      <w:tr w:rsidR="00EE445F" w:rsidRPr="00241E45" w14:paraId="3A416770" w14:textId="77777777" w:rsidTr="00563719">
        <w:trPr>
          <w:trHeight w:val="348"/>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3DBA56A4" w14:textId="490172EE"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Connection Name</w:t>
            </w:r>
          </w:p>
        </w:tc>
        <w:tc>
          <w:tcPr>
            <w:tcW w:w="7655" w:type="dxa"/>
            <w:shd w:val="clear" w:color="auto" w:fill="F2F2F2" w:themeFill="background1" w:themeFillShade="F2"/>
          </w:tcPr>
          <w:p w14:paraId="309AB5E9" w14:textId="65411B44"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POT-DVM</w:t>
            </w:r>
          </w:p>
        </w:tc>
      </w:tr>
      <w:tr w:rsidR="00EE445F" w:rsidRPr="00241E45" w14:paraId="546815B6" w14:textId="77777777" w:rsidTr="00563719">
        <w:trPr>
          <w:trHeight w:val="483"/>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7A2A0B93" w14:textId="1087F21E"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Description</w:t>
            </w:r>
          </w:p>
        </w:tc>
        <w:tc>
          <w:tcPr>
            <w:tcW w:w="7655" w:type="dxa"/>
            <w:shd w:val="clear" w:color="auto" w:fill="F2F2F2" w:themeFill="background1" w:themeFillShade="F2"/>
          </w:tcPr>
          <w:p w14:paraId="3A0B0914" w14:textId="4A8751B0"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DVM Connection</w:t>
            </w:r>
          </w:p>
        </w:tc>
      </w:tr>
      <w:tr w:rsidR="00EE445F" w:rsidRPr="00241E45" w14:paraId="7698D36A" w14:textId="77777777" w:rsidTr="00563719">
        <w:trPr>
          <w:trHeight w:val="223"/>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3815D1F7" w14:textId="598E1720"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Connection type</w:t>
            </w:r>
          </w:p>
        </w:tc>
        <w:tc>
          <w:tcPr>
            <w:tcW w:w="7655" w:type="dxa"/>
            <w:shd w:val="clear" w:color="auto" w:fill="F2F2F2" w:themeFill="background1" w:themeFillShade="F2"/>
          </w:tcPr>
          <w:p w14:paraId="3824CB52" w14:textId="0C011101"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DVM for z/OS</w:t>
            </w:r>
          </w:p>
        </w:tc>
      </w:tr>
      <w:tr w:rsidR="00EE445F" w:rsidRPr="00241E45" w14:paraId="5169B774" w14:textId="77777777" w:rsidTr="00563719">
        <w:trPr>
          <w:trHeight w:val="228"/>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5FF38669" w14:textId="0DDA3962"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JDBC URL</w:t>
            </w:r>
          </w:p>
        </w:tc>
        <w:tc>
          <w:tcPr>
            <w:tcW w:w="7655" w:type="dxa"/>
            <w:shd w:val="clear" w:color="auto" w:fill="F2F2F2" w:themeFill="background1" w:themeFillShade="F2"/>
          </w:tcPr>
          <w:p w14:paraId="1C78628F" w14:textId="189D351F"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jdbc:</w:t>
            </w:r>
            <w:proofErr w:type="gramStart"/>
            <w:r w:rsidRPr="00241E45">
              <w:rPr>
                <w:rFonts w:cs="Arial"/>
              </w:rPr>
              <w:t>rs:dv://cap-sg-prd-4.securegateway.appdomain.cloud:19885;DBTY=SQL92;PMDSQL=false</w:t>
            </w:r>
            <w:proofErr w:type="gramEnd"/>
          </w:p>
        </w:tc>
      </w:tr>
      <w:tr w:rsidR="00EE445F" w:rsidRPr="00241E45" w14:paraId="6FB571FB" w14:textId="77777777" w:rsidTr="00563719">
        <w:trPr>
          <w:trHeight w:val="228"/>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5FAFBD1F" w14:textId="73F6A076"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Username</w:t>
            </w:r>
          </w:p>
        </w:tc>
        <w:tc>
          <w:tcPr>
            <w:tcW w:w="7655" w:type="dxa"/>
            <w:shd w:val="clear" w:color="auto" w:fill="F2F2F2" w:themeFill="background1" w:themeFillShade="F2"/>
          </w:tcPr>
          <w:p w14:paraId="73F7423F" w14:textId="377FB58A"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IBMCP4D</w:t>
            </w:r>
          </w:p>
        </w:tc>
      </w:tr>
      <w:tr w:rsidR="00EE445F" w:rsidRPr="00241E45" w14:paraId="6D6B29B5" w14:textId="77777777" w:rsidTr="00563719">
        <w:trPr>
          <w:trHeight w:val="228"/>
        </w:trPr>
        <w:tc>
          <w:tcPr>
            <w:cnfStyle w:val="001000000000" w:firstRow="0" w:lastRow="0" w:firstColumn="1" w:lastColumn="0" w:oddVBand="0" w:evenVBand="0" w:oddHBand="0" w:evenHBand="0" w:firstRowFirstColumn="0" w:firstRowLastColumn="0" w:lastRowFirstColumn="0" w:lastRowLastColumn="0"/>
            <w:tcW w:w="20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082A11C7" w14:textId="56C29FE1" w:rsidR="00EE445F" w:rsidRPr="00241E45" w:rsidRDefault="00EE445F" w:rsidP="00C34464">
            <w:pPr>
              <w:pStyle w:val="StepList10"/>
              <w:keepLines w:val="0"/>
              <w:widowControl w:val="0"/>
              <w:tabs>
                <w:tab w:val="clear" w:pos="792"/>
              </w:tabs>
              <w:spacing w:before="0" w:after="0"/>
              <w:ind w:left="0" w:firstLine="0"/>
              <w:rPr>
                <w:rFonts w:cs="Arial"/>
              </w:rPr>
            </w:pPr>
            <w:r w:rsidRPr="00241E45">
              <w:rPr>
                <w:rFonts w:cs="Arial"/>
              </w:rPr>
              <w:t>Password</w:t>
            </w:r>
          </w:p>
        </w:tc>
        <w:tc>
          <w:tcPr>
            <w:tcW w:w="7655" w:type="dxa"/>
            <w:shd w:val="clear" w:color="auto" w:fill="F2F2F2" w:themeFill="background1" w:themeFillShade="F2"/>
          </w:tcPr>
          <w:p w14:paraId="50F8A1FC" w14:textId="7D4DF5BF" w:rsidR="00EE445F" w:rsidRPr="00241E45" w:rsidRDefault="00EE445F" w:rsidP="00C34464">
            <w:pPr>
              <w:pStyle w:val="StepList10"/>
              <w:keepLines w:val="0"/>
              <w:widowControl w:val="0"/>
              <w:tabs>
                <w:tab w:val="clear" w:pos="792"/>
              </w:tabs>
              <w:spacing w:before="0" w:after="0"/>
              <w:ind w:left="0" w:firstLine="0"/>
              <w:cnfStyle w:val="000000000000" w:firstRow="0" w:lastRow="0" w:firstColumn="0" w:lastColumn="0" w:oddVBand="0" w:evenVBand="0" w:oddHBand="0" w:evenHBand="0" w:firstRowFirstColumn="0" w:firstRowLastColumn="0" w:lastRowFirstColumn="0" w:lastRowLastColumn="0"/>
              <w:rPr>
                <w:rFonts w:cs="Arial"/>
              </w:rPr>
            </w:pPr>
            <w:r w:rsidRPr="00241E45">
              <w:rPr>
                <w:rFonts w:cs="Arial"/>
              </w:rPr>
              <w:t>CP4D2020</w:t>
            </w:r>
          </w:p>
        </w:tc>
      </w:tr>
    </w:tbl>
    <w:p w14:paraId="43567115" w14:textId="77777777" w:rsidR="00EE445F" w:rsidRPr="00241E45" w:rsidRDefault="00EE445F" w:rsidP="00EE445F">
      <w:pPr>
        <w:pStyle w:val="StepList10"/>
        <w:keepLines w:val="0"/>
        <w:widowControl w:val="0"/>
        <w:tabs>
          <w:tab w:val="clear" w:pos="792"/>
        </w:tabs>
        <w:spacing w:before="120"/>
        <w:ind w:firstLine="0"/>
        <w:rPr>
          <w:rFonts w:cs="Arial"/>
        </w:rPr>
      </w:pPr>
    </w:p>
    <w:p w14:paraId="4C477256" w14:textId="77777777" w:rsidR="00A755CD" w:rsidRPr="00241E45" w:rsidRDefault="00A755CD" w:rsidP="000B297E">
      <w:pPr>
        <w:pStyle w:val="StepList10"/>
        <w:keepLines w:val="0"/>
        <w:widowControl w:val="0"/>
        <w:tabs>
          <w:tab w:val="clear" w:pos="792"/>
        </w:tabs>
        <w:spacing w:before="120"/>
        <w:ind w:firstLine="0"/>
        <w:rPr>
          <w:rFonts w:cs="Arial"/>
        </w:rPr>
      </w:pPr>
    </w:p>
    <w:p w14:paraId="6EB8771B" w14:textId="77777777" w:rsidR="00A755CD" w:rsidRPr="00241E45" w:rsidRDefault="00A755CD">
      <w:pPr>
        <w:spacing w:before="0" w:after="0"/>
        <w:rPr>
          <w:rFonts w:cs="Arial"/>
          <w:szCs w:val="22"/>
        </w:rPr>
      </w:pPr>
      <w:r w:rsidRPr="00241E45">
        <w:rPr>
          <w:rFonts w:cs="Arial"/>
        </w:rPr>
        <w:br w:type="page"/>
      </w:r>
    </w:p>
    <w:p w14:paraId="77161E29" w14:textId="6703606E" w:rsidR="00A755CD" w:rsidRPr="00241E45" w:rsidRDefault="00A755CD" w:rsidP="00A755CD">
      <w:pPr>
        <w:pStyle w:val="StepList10"/>
        <w:keepLines w:val="0"/>
        <w:widowControl w:val="0"/>
        <w:numPr>
          <w:ilvl w:val="0"/>
          <w:numId w:val="23"/>
        </w:numPr>
        <w:spacing w:before="120"/>
        <w:rPr>
          <w:rFonts w:cs="Arial"/>
        </w:rPr>
      </w:pPr>
      <w:r w:rsidRPr="00241E45">
        <w:rPr>
          <w:rFonts w:cs="Arial"/>
        </w:rPr>
        <w:lastRenderedPageBreak/>
        <w:t xml:space="preserve">Click on </w:t>
      </w:r>
      <w:r w:rsidRPr="00241E45">
        <w:rPr>
          <w:rFonts w:cs="Arial"/>
          <w:color w:val="0000FF"/>
        </w:rPr>
        <w:t>Test connection</w:t>
      </w:r>
      <w:r w:rsidRPr="00241E45">
        <w:rPr>
          <w:rFonts w:cs="Arial"/>
          <w:color w:val="0432FF"/>
        </w:rPr>
        <w:t xml:space="preserve"> </w:t>
      </w:r>
      <w:r w:rsidRPr="00241E45">
        <w:rPr>
          <w:rFonts w:cs="Arial"/>
        </w:rPr>
        <w:t>to test it</w:t>
      </w:r>
      <w:r w:rsidR="001313A4">
        <w:rPr>
          <w:rFonts w:cs="Arial"/>
        </w:rPr>
        <w:t>.</w:t>
      </w:r>
    </w:p>
    <w:p w14:paraId="65DA5A2A" w14:textId="6BFA297A" w:rsidR="000B297E" w:rsidRPr="00241E45" w:rsidRDefault="000B297E" w:rsidP="000B297E">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3891927C" wp14:editId="626D6150">
            <wp:extent cx="3942444" cy="3522133"/>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1779" cy="3530473"/>
                    </a:xfrm>
                    <a:prstGeom prst="rect">
                      <a:avLst/>
                    </a:prstGeom>
                  </pic:spPr>
                </pic:pic>
              </a:graphicData>
            </a:graphic>
          </wp:inline>
        </w:drawing>
      </w:r>
    </w:p>
    <w:p w14:paraId="3FAB5739" w14:textId="07975B9B" w:rsidR="00422142" w:rsidRPr="00241E45" w:rsidRDefault="000B297E" w:rsidP="00B657B4">
      <w:pPr>
        <w:pStyle w:val="StepList10"/>
        <w:keepLines w:val="0"/>
        <w:widowControl w:val="0"/>
        <w:numPr>
          <w:ilvl w:val="0"/>
          <w:numId w:val="23"/>
        </w:numPr>
        <w:spacing w:before="120"/>
        <w:rPr>
          <w:rFonts w:cs="Arial"/>
        </w:rPr>
      </w:pPr>
      <w:r w:rsidRPr="00241E45">
        <w:rPr>
          <w:rFonts w:cs="Arial"/>
        </w:rPr>
        <w:t xml:space="preserve">Once the </w:t>
      </w:r>
      <w:r w:rsidRPr="00241E45">
        <w:rPr>
          <w:rFonts w:cs="Arial"/>
          <w:color w:val="0000FF"/>
        </w:rPr>
        <w:t>Test connection</w:t>
      </w:r>
      <w:r w:rsidRPr="00241E45">
        <w:rPr>
          <w:rFonts w:cs="Arial"/>
          <w:color w:val="0432FF"/>
        </w:rPr>
        <w:t xml:space="preserve"> </w:t>
      </w:r>
      <w:r w:rsidRPr="00241E45">
        <w:rPr>
          <w:rFonts w:cs="Arial"/>
        </w:rPr>
        <w:t xml:space="preserve">succeeds, click on </w:t>
      </w:r>
      <w:r w:rsidRPr="00241E45">
        <w:rPr>
          <w:rFonts w:cs="Arial"/>
          <w:color w:val="0000FF"/>
        </w:rPr>
        <w:t>Create</w:t>
      </w:r>
      <w:r w:rsidRPr="00241E45">
        <w:rPr>
          <w:rFonts w:cs="Arial"/>
          <w:color w:val="0432FF"/>
        </w:rPr>
        <w:t xml:space="preserve"> </w:t>
      </w:r>
      <w:r w:rsidRPr="00241E45">
        <w:rPr>
          <w:rFonts w:cs="Arial"/>
        </w:rPr>
        <w:t>to create the connection</w:t>
      </w:r>
      <w:r w:rsidR="001313A4">
        <w:rPr>
          <w:rFonts w:cs="Arial"/>
        </w:rPr>
        <w:t>.</w:t>
      </w:r>
    </w:p>
    <w:p w14:paraId="5CEAC949" w14:textId="50A616FA" w:rsidR="00F01287" w:rsidRPr="00241E45" w:rsidRDefault="000B297E" w:rsidP="000B297E">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23A2D608" wp14:editId="54A4CBBB">
            <wp:extent cx="3942080" cy="2423700"/>
            <wp:effectExtent l="0" t="0" r="0" b="25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9831" cy="2446910"/>
                    </a:xfrm>
                    <a:prstGeom prst="rect">
                      <a:avLst/>
                    </a:prstGeom>
                  </pic:spPr>
                </pic:pic>
              </a:graphicData>
            </a:graphic>
          </wp:inline>
        </w:drawing>
      </w:r>
    </w:p>
    <w:p w14:paraId="520E06E9" w14:textId="77777777" w:rsidR="001022D2" w:rsidRPr="00241E45" w:rsidRDefault="001022D2" w:rsidP="0036372B">
      <w:pPr>
        <w:pStyle w:val="StepList10"/>
        <w:keepLines w:val="0"/>
        <w:widowControl w:val="0"/>
        <w:tabs>
          <w:tab w:val="clear" w:pos="792"/>
        </w:tabs>
        <w:spacing w:before="120"/>
        <w:ind w:firstLine="0"/>
        <w:rPr>
          <w:rFonts w:cs="Arial"/>
        </w:rPr>
      </w:pPr>
      <w:r w:rsidRPr="00241E45">
        <w:rPr>
          <w:rFonts w:cs="Arial"/>
        </w:rPr>
        <w:t>The connection is successfully created.</w:t>
      </w:r>
    </w:p>
    <w:p w14:paraId="58B0D832" w14:textId="1F1F2762" w:rsidR="001022D2" w:rsidRPr="00241E45" w:rsidRDefault="001022D2" w:rsidP="0036372B">
      <w:pPr>
        <w:pStyle w:val="StepList10"/>
        <w:keepLines w:val="0"/>
        <w:widowControl w:val="0"/>
        <w:tabs>
          <w:tab w:val="clear" w:pos="792"/>
        </w:tabs>
        <w:spacing w:before="120"/>
        <w:ind w:firstLine="0"/>
        <w:rPr>
          <w:rFonts w:cs="Arial"/>
          <w:color w:val="0000FF"/>
        </w:rPr>
      </w:pPr>
      <w:r w:rsidRPr="00241E45">
        <w:rPr>
          <w:rFonts w:cs="Arial"/>
          <w:noProof/>
          <w:color w:val="0000FF"/>
        </w:rPr>
        <w:drawing>
          <wp:inline distT="0" distB="0" distL="0" distR="0" wp14:anchorId="09368B62" wp14:editId="784272DB">
            <wp:extent cx="4737100" cy="1313080"/>
            <wp:effectExtent l="0" t="0" r="6350" b="190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4385" cy="1320643"/>
                    </a:xfrm>
                    <a:prstGeom prst="rect">
                      <a:avLst/>
                    </a:prstGeom>
                  </pic:spPr>
                </pic:pic>
              </a:graphicData>
            </a:graphic>
          </wp:inline>
        </w:drawing>
      </w:r>
    </w:p>
    <w:p w14:paraId="7993EDA8" w14:textId="5DAC2B94" w:rsidR="00F01287" w:rsidRPr="00241E45" w:rsidRDefault="00DE23CF" w:rsidP="00F01287">
      <w:pPr>
        <w:pStyle w:val="Heading2"/>
        <w:keepNext w:val="0"/>
        <w:spacing w:before="120" w:after="120"/>
        <w:rPr>
          <w:rFonts w:ascii="Arial" w:hAnsi="Arial" w:cs="Arial"/>
        </w:rPr>
      </w:pPr>
      <w:r w:rsidRPr="00241E45">
        <w:rPr>
          <w:rFonts w:ascii="Arial" w:hAnsi="Arial" w:cs="Arial"/>
        </w:rPr>
        <w:lastRenderedPageBreak/>
        <w:t xml:space="preserve">Remove </w:t>
      </w:r>
      <w:r w:rsidR="002D460B" w:rsidRPr="00241E45">
        <w:rPr>
          <w:rFonts w:ascii="Arial" w:hAnsi="Arial" w:cs="Arial"/>
        </w:rPr>
        <w:t>existing virtual tables and views (if</w:t>
      </w:r>
      <w:r w:rsidRPr="00241E45">
        <w:rPr>
          <w:rFonts w:ascii="Arial" w:hAnsi="Arial" w:cs="Arial"/>
        </w:rPr>
        <w:t xml:space="preserve"> </w:t>
      </w:r>
      <w:r w:rsidR="002423EA" w:rsidRPr="00241E45">
        <w:rPr>
          <w:rFonts w:ascii="Arial" w:hAnsi="Arial" w:cs="Arial"/>
        </w:rPr>
        <w:t xml:space="preserve">they </w:t>
      </w:r>
      <w:r w:rsidRPr="00241E45">
        <w:rPr>
          <w:rFonts w:ascii="Arial" w:hAnsi="Arial" w:cs="Arial"/>
        </w:rPr>
        <w:t>exist</w:t>
      </w:r>
      <w:r w:rsidR="002D460B" w:rsidRPr="00241E45">
        <w:rPr>
          <w:rFonts w:ascii="Arial" w:hAnsi="Arial" w:cs="Arial"/>
        </w:rPr>
        <w:t>)</w:t>
      </w:r>
    </w:p>
    <w:p w14:paraId="3B114F13" w14:textId="77777777" w:rsidR="00F01287" w:rsidRPr="00241E45" w:rsidRDefault="00F01287" w:rsidP="00F01287">
      <w:pPr>
        <w:pStyle w:val="StepList51"/>
        <w:keepLines w:val="0"/>
        <w:tabs>
          <w:tab w:val="clear" w:pos="792"/>
        </w:tabs>
        <w:spacing w:before="120"/>
        <w:ind w:firstLine="0"/>
        <w:rPr>
          <w:rFonts w:cs="Arial"/>
        </w:rPr>
      </w:pPr>
      <w:r w:rsidRPr="00241E45">
        <w:rPr>
          <w:rFonts w:cs="Arial"/>
        </w:rPr>
        <w:t>The Data Virtualization process begins by adding data sources to virtualize and is typically done by the Data Engineer.</w:t>
      </w:r>
    </w:p>
    <w:tbl>
      <w:tblPr>
        <w:tblW w:w="936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360"/>
      </w:tblGrid>
      <w:tr w:rsidR="00F01287" w:rsidRPr="00241E45" w14:paraId="5E7AACF3" w14:textId="77777777" w:rsidTr="00D724A9">
        <w:trPr>
          <w:trHeight w:val="350"/>
        </w:trPr>
        <w:tc>
          <w:tcPr>
            <w:tcW w:w="9360" w:type="dxa"/>
            <w:tcBorders>
              <w:bottom w:val="single" w:sz="12" w:space="0" w:color="8EAADB"/>
            </w:tcBorders>
            <w:shd w:val="clear" w:color="auto" w:fill="000000"/>
          </w:tcPr>
          <w:p w14:paraId="22136E49" w14:textId="77777777" w:rsidR="00F01287" w:rsidRPr="00241E45" w:rsidRDefault="00F01287" w:rsidP="00D724A9">
            <w:pPr>
              <w:tabs>
                <w:tab w:val="left" w:pos="1354"/>
                <w:tab w:val="left" w:pos="2218"/>
                <w:tab w:val="left" w:pos="2794"/>
                <w:tab w:val="left" w:pos="2880"/>
                <w:tab w:val="left" w:pos="3456"/>
                <w:tab w:val="left" w:pos="4032"/>
                <w:tab w:val="left" w:pos="4464"/>
                <w:tab w:val="left" w:pos="5184"/>
              </w:tabs>
              <w:jc w:val="center"/>
              <w:rPr>
                <w:rFonts w:cs="Arial"/>
                <w:b/>
                <w:bCs/>
                <w:szCs w:val="22"/>
              </w:rPr>
            </w:pPr>
            <w:r w:rsidRPr="00241E45">
              <w:rPr>
                <w:rFonts w:cs="Arial"/>
                <w:szCs w:val="22"/>
              </w:rPr>
              <w:br w:type="page"/>
            </w:r>
            <w:r w:rsidRPr="00241E45">
              <w:rPr>
                <w:rFonts w:cs="Arial"/>
                <w:b/>
                <w:bCs/>
                <w:szCs w:val="22"/>
              </w:rPr>
              <w:t>Persona (Role)</w:t>
            </w:r>
          </w:p>
        </w:tc>
      </w:tr>
      <w:tr w:rsidR="00F01287" w:rsidRPr="00241E45" w14:paraId="1A79B8E2" w14:textId="77777777" w:rsidTr="00D724A9">
        <w:trPr>
          <w:trHeight w:val="906"/>
        </w:trPr>
        <w:tc>
          <w:tcPr>
            <w:tcW w:w="9360" w:type="dxa"/>
            <w:shd w:val="clear" w:color="auto" w:fill="auto"/>
            <w:vAlign w:val="center"/>
          </w:tcPr>
          <w:p w14:paraId="2349DC97" w14:textId="77777777" w:rsidR="00F01287" w:rsidRPr="00241E45" w:rsidRDefault="00F01287" w:rsidP="00D724A9">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noProof/>
                <w:sz w:val="20"/>
                <w:szCs w:val="20"/>
              </w:rPr>
              <w:drawing>
                <wp:inline distT="0" distB="0" distL="0" distR="0" wp14:anchorId="0B47AFA1" wp14:editId="58296610">
                  <wp:extent cx="365760" cy="365760"/>
                  <wp:effectExtent l="0" t="0" r="0" b="0"/>
                  <wp:docPr id="18" name="Picture 1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63A05F6D" w14:textId="77777777" w:rsidR="00F01287" w:rsidRPr="00241E45" w:rsidRDefault="00F01287" w:rsidP="00D724A9">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41E45">
              <w:rPr>
                <w:rFonts w:cs="Arial"/>
                <w:sz w:val="20"/>
                <w:szCs w:val="20"/>
              </w:rPr>
              <w:t>Data Engineer (DV/CPD)</w:t>
            </w:r>
          </w:p>
        </w:tc>
      </w:tr>
    </w:tbl>
    <w:p w14:paraId="4AB6793D" w14:textId="04166DD7" w:rsidR="00F01287" w:rsidRPr="00241E45" w:rsidRDefault="00422142" w:rsidP="00091FAE">
      <w:pPr>
        <w:pStyle w:val="Heading3"/>
        <w:rPr>
          <w:rFonts w:ascii="Arial" w:hAnsi="Arial" w:cs="Arial"/>
          <w:b/>
          <w:bCs/>
          <w:shd w:val="clear" w:color="auto" w:fill="FFFFFF"/>
        </w:rPr>
      </w:pPr>
      <w:r w:rsidRPr="00241E45">
        <w:rPr>
          <w:rFonts w:ascii="Arial" w:hAnsi="Arial" w:cs="Arial"/>
          <w:b/>
          <w:bCs/>
          <w:shd w:val="clear" w:color="auto" w:fill="FFFFFF"/>
        </w:rPr>
        <w:t>Navigate to Data virtualization</w:t>
      </w:r>
    </w:p>
    <w:p w14:paraId="5555E968" w14:textId="0DF6E779" w:rsidR="00F01287" w:rsidRPr="00241E45" w:rsidRDefault="00F01287" w:rsidP="00F01287">
      <w:pPr>
        <w:pStyle w:val="StepList51"/>
        <w:keepLines w:val="0"/>
        <w:numPr>
          <w:ilvl w:val="0"/>
          <w:numId w:val="23"/>
        </w:numPr>
        <w:spacing w:before="120"/>
        <w:rPr>
          <w:rFonts w:cs="Arial"/>
        </w:rPr>
      </w:pPr>
      <w:r w:rsidRPr="00241E45">
        <w:rPr>
          <w:rFonts w:cs="Arial"/>
        </w:rPr>
        <w:t xml:space="preserve">Start at the </w:t>
      </w:r>
      <w:r w:rsidRPr="00241E45">
        <w:rPr>
          <w:rFonts w:cs="Arial"/>
          <w:color w:val="0000FF"/>
        </w:rPr>
        <w:t>Navigation Menu</w:t>
      </w:r>
      <w:r w:rsidR="00935588">
        <w:rPr>
          <w:rFonts w:cs="Arial"/>
          <w:color w:val="0000FF"/>
        </w:rPr>
        <w:t>.</w:t>
      </w:r>
    </w:p>
    <w:p w14:paraId="5BE82939" w14:textId="422C218B" w:rsidR="00F01287" w:rsidRPr="00241E45" w:rsidRDefault="00F01287" w:rsidP="00F01287">
      <w:pPr>
        <w:pStyle w:val="StepList51"/>
        <w:keepLines w:val="0"/>
        <w:tabs>
          <w:tab w:val="clear" w:pos="792"/>
        </w:tabs>
        <w:spacing w:before="120"/>
        <w:ind w:firstLine="0"/>
        <w:rPr>
          <w:rFonts w:cs="Arial"/>
          <w:color w:val="0000FF"/>
        </w:rPr>
      </w:pPr>
      <w:r w:rsidRPr="00241E45">
        <w:rPr>
          <w:rFonts w:cs="Arial"/>
        </w:rPr>
        <w:t xml:space="preserve">Click </w:t>
      </w:r>
      <w:r w:rsidRPr="00241E45">
        <w:rPr>
          <w:rFonts w:cs="Arial"/>
          <w:color w:val="0000FF"/>
        </w:rPr>
        <w:t>Collect</w:t>
      </w:r>
      <w:r w:rsidRPr="00241E45">
        <w:rPr>
          <w:rFonts w:cs="Arial"/>
        </w:rPr>
        <w:t xml:space="preserve"> </w:t>
      </w:r>
      <w:r w:rsidR="00E861D3">
        <w:rPr>
          <w:rFonts w:ascii="Wingdings 3" w:eastAsia="Wingdings 3" w:hAnsi="Wingdings 3" w:cs="Wingdings 3"/>
        </w:rPr>
        <w:t>a</w:t>
      </w:r>
      <w:r w:rsidRPr="00241E45">
        <w:rPr>
          <w:rFonts w:cs="Arial"/>
        </w:rPr>
        <w:t xml:space="preserve"> </w:t>
      </w:r>
      <w:r w:rsidRPr="00241E45">
        <w:rPr>
          <w:rFonts w:cs="Arial"/>
          <w:color w:val="0000FF"/>
        </w:rPr>
        <w:t>Data virtualization</w:t>
      </w:r>
      <w:r w:rsidR="00935588">
        <w:rPr>
          <w:rFonts w:cs="Arial"/>
          <w:color w:val="0000FF"/>
        </w:rPr>
        <w:t>.</w:t>
      </w:r>
    </w:p>
    <w:p w14:paraId="748265DE" w14:textId="77777777" w:rsidR="00F01287" w:rsidRPr="00241E45" w:rsidRDefault="00F01287" w:rsidP="00F01287">
      <w:pPr>
        <w:pStyle w:val="StepList51"/>
        <w:keepLines w:val="0"/>
        <w:tabs>
          <w:tab w:val="clear" w:pos="792"/>
        </w:tabs>
        <w:spacing w:before="120"/>
        <w:ind w:firstLine="0"/>
        <w:rPr>
          <w:rFonts w:cs="Arial"/>
          <w:color w:val="0000FF"/>
        </w:rPr>
      </w:pPr>
      <w:r w:rsidRPr="00241E45">
        <w:rPr>
          <w:rFonts w:cs="Arial"/>
          <w:noProof/>
        </w:rPr>
        <w:t xml:space="preserve"> </w:t>
      </w:r>
      <w:r w:rsidRPr="00241E45">
        <w:rPr>
          <w:rFonts w:cs="Arial"/>
          <w:noProof/>
          <w:color w:val="0000FF"/>
        </w:rPr>
        <w:drawing>
          <wp:inline distT="0" distB="0" distL="0" distR="0" wp14:anchorId="473D64F4" wp14:editId="634BA0A3">
            <wp:extent cx="1851660" cy="958895"/>
            <wp:effectExtent l="0" t="0" r="0" b="0"/>
            <wp:docPr id="20" name="Picture 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2983" cy="975116"/>
                    </a:xfrm>
                    <a:prstGeom prst="rect">
                      <a:avLst/>
                    </a:prstGeom>
                  </pic:spPr>
                </pic:pic>
              </a:graphicData>
            </a:graphic>
          </wp:inline>
        </w:drawing>
      </w:r>
      <w:r w:rsidRPr="00241E45">
        <w:rPr>
          <w:rFonts w:cs="Arial"/>
          <w:noProof/>
        </w:rPr>
        <w:t xml:space="preserve"> </w:t>
      </w:r>
      <w:r w:rsidRPr="00241E45">
        <w:rPr>
          <w:rFonts w:cs="Arial"/>
          <w:noProof/>
        </w:rPr>
        <w:drawing>
          <wp:inline distT="0" distB="0" distL="0" distR="0" wp14:anchorId="316E73FE" wp14:editId="006A68AE">
            <wp:extent cx="1943100" cy="1789697"/>
            <wp:effectExtent l="0" t="0" r="0" b="127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79073" cy="1822830"/>
                    </a:xfrm>
                    <a:prstGeom prst="rect">
                      <a:avLst/>
                    </a:prstGeom>
                  </pic:spPr>
                </pic:pic>
              </a:graphicData>
            </a:graphic>
          </wp:inline>
        </w:drawing>
      </w:r>
    </w:p>
    <w:p w14:paraId="7CA7B2AD" w14:textId="5F2DEF99" w:rsidR="007B07D9" w:rsidRPr="00241E45" w:rsidRDefault="007B07D9" w:rsidP="00091FAE">
      <w:pPr>
        <w:pStyle w:val="Heading3"/>
        <w:rPr>
          <w:rFonts w:ascii="Arial" w:hAnsi="Arial" w:cs="Arial"/>
          <w:b/>
          <w:bCs/>
          <w:shd w:val="clear" w:color="auto" w:fill="FFFFFF"/>
        </w:rPr>
      </w:pPr>
      <w:r w:rsidRPr="00241E45">
        <w:rPr>
          <w:rFonts w:ascii="Arial" w:hAnsi="Arial" w:cs="Arial"/>
          <w:b/>
          <w:bCs/>
          <w:shd w:val="clear" w:color="auto" w:fill="FFFFFF"/>
        </w:rPr>
        <w:t>Delete virtual view</w:t>
      </w:r>
      <w:r w:rsidR="004F3D6A" w:rsidRPr="00241E45">
        <w:rPr>
          <w:rFonts w:ascii="Arial" w:hAnsi="Arial" w:cs="Arial"/>
          <w:b/>
          <w:bCs/>
          <w:shd w:val="clear" w:color="auto" w:fill="FFFFFF"/>
        </w:rPr>
        <w:t>s</w:t>
      </w:r>
      <w:r w:rsidR="00160450" w:rsidRPr="00241E45">
        <w:rPr>
          <w:rFonts w:ascii="Arial" w:hAnsi="Arial" w:cs="Arial"/>
          <w:b/>
          <w:bCs/>
          <w:shd w:val="clear" w:color="auto" w:fill="FFFFFF"/>
        </w:rPr>
        <w:t xml:space="preserve"> </w:t>
      </w:r>
      <w:r w:rsidR="004F3D6A" w:rsidRPr="00241E45">
        <w:rPr>
          <w:rFonts w:ascii="Arial" w:hAnsi="Arial" w:cs="Arial"/>
          <w:b/>
          <w:bCs/>
          <w:shd w:val="clear" w:color="auto" w:fill="FFFFFF"/>
        </w:rPr>
        <w:t>and</w:t>
      </w:r>
      <w:r w:rsidRPr="00241E45">
        <w:rPr>
          <w:rFonts w:ascii="Arial" w:hAnsi="Arial" w:cs="Arial"/>
          <w:b/>
          <w:bCs/>
          <w:shd w:val="clear" w:color="auto" w:fill="FFFFFF"/>
        </w:rPr>
        <w:t xml:space="preserve"> table</w:t>
      </w:r>
      <w:r w:rsidR="004F3D6A" w:rsidRPr="00241E45">
        <w:rPr>
          <w:rFonts w:ascii="Arial" w:hAnsi="Arial" w:cs="Arial"/>
          <w:b/>
          <w:bCs/>
          <w:shd w:val="clear" w:color="auto" w:fill="FFFFFF"/>
        </w:rPr>
        <w:t>s</w:t>
      </w:r>
      <w:r w:rsidR="00160450" w:rsidRPr="00241E45">
        <w:rPr>
          <w:rFonts w:ascii="Arial" w:hAnsi="Arial" w:cs="Arial"/>
          <w:b/>
          <w:bCs/>
          <w:shd w:val="clear" w:color="auto" w:fill="FFFFFF"/>
        </w:rPr>
        <w:t xml:space="preserve"> from the previous </w:t>
      </w:r>
      <w:r w:rsidR="00DE77B6" w:rsidRPr="00241E45">
        <w:rPr>
          <w:rFonts w:ascii="Arial" w:hAnsi="Arial" w:cs="Arial"/>
          <w:b/>
          <w:bCs/>
          <w:shd w:val="clear" w:color="auto" w:fill="FFFFFF"/>
        </w:rPr>
        <w:t xml:space="preserve">DV </w:t>
      </w:r>
      <w:r w:rsidR="00225B08" w:rsidRPr="00241E45">
        <w:rPr>
          <w:rFonts w:ascii="Arial" w:hAnsi="Arial" w:cs="Arial"/>
          <w:b/>
          <w:bCs/>
          <w:shd w:val="clear" w:color="auto" w:fill="FFFFFF"/>
        </w:rPr>
        <w:t xml:space="preserve">Caching </w:t>
      </w:r>
      <w:r w:rsidR="00DE77B6" w:rsidRPr="00241E45">
        <w:rPr>
          <w:rFonts w:ascii="Arial" w:hAnsi="Arial" w:cs="Arial"/>
          <w:b/>
          <w:bCs/>
          <w:shd w:val="clear" w:color="auto" w:fill="FFFFFF"/>
        </w:rPr>
        <w:t>lab</w:t>
      </w:r>
    </w:p>
    <w:p w14:paraId="42C8A786" w14:textId="2104B79F" w:rsidR="007B07D9" w:rsidRPr="00241E45" w:rsidRDefault="007B07D9" w:rsidP="007B07D9">
      <w:pPr>
        <w:pStyle w:val="StepList10"/>
        <w:keepLines w:val="0"/>
        <w:widowControl w:val="0"/>
        <w:numPr>
          <w:ilvl w:val="0"/>
          <w:numId w:val="23"/>
        </w:numPr>
        <w:spacing w:before="120"/>
        <w:rPr>
          <w:rFonts w:cs="Arial"/>
        </w:rPr>
      </w:pPr>
      <w:r w:rsidRPr="00241E45">
        <w:rPr>
          <w:rFonts w:cs="Arial"/>
        </w:rPr>
        <w:t xml:space="preserve">From </w:t>
      </w:r>
      <w:r w:rsidR="005671C9" w:rsidRPr="00241E45">
        <w:rPr>
          <w:rFonts w:cs="Arial"/>
        </w:rPr>
        <w:t>the</w:t>
      </w:r>
      <w:r w:rsidR="00B7710C" w:rsidRPr="00241E45">
        <w:rPr>
          <w:rFonts w:cs="Arial"/>
        </w:rPr>
        <w:t xml:space="preserve"> drop-down </w:t>
      </w:r>
      <w:r w:rsidR="00B7710C" w:rsidRPr="00241E45">
        <w:rPr>
          <w:rFonts w:cs="Arial"/>
          <w:color w:val="0000FF"/>
        </w:rPr>
        <w:t>menu</w:t>
      </w:r>
      <w:r w:rsidR="005671C9" w:rsidRPr="00241E45">
        <w:rPr>
          <w:rFonts w:cs="Arial"/>
          <w:color w:val="0000FF"/>
        </w:rPr>
        <w:t xml:space="preserve"> (Data Sources)</w:t>
      </w:r>
      <w:r w:rsidR="00160450" w:rsidRPr="00241E45">
        <w:rPr>
          <w:rFonts w:cs="Arial"/>
          <w:color w:val="0000FF"/>
        </w:rPr>
        <w:t xml:space="preserve"> </w:t>
      </w:r>
      <w:r w:rsidR="00160450" w:rsidRPr="00241E45">
        <w:rPr>
          <w:rFonts w:cs="Arial"/>
        </w:rPr>
        <w:t xml:space="preserve">select </w:t>
      </w:r>
      <w:r w:rsidR="00160450" w:rsidRPr="00241E45">
        <w:rPr>
          <w:rFonts w:cs="Arial"/>
          <w:color w:val="0000FF"/>
        </w:rPr>
        <w:t>My virtualized data</w:t>
      </w:r>
      <w:r w:rsidR="00935588">
        <w:rPr>
          <w:rFonts w:cs="Arial"/>
          <w:color w:val="0000FF"/>
        </w:rPr>
        <w:t>.</w:t>
      </w:r>
    </w:p>
    <w:p w14:paraId="524FC708" w14:textId="295D6966" w:rsidR="00160450" w:rsidRPr="00241E45" w:rsidRDefault="005671C9" w:rsidP="00160450">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23FA41B6" wp14:editId="3CAD4F05">
            <wp:extent cx="1543050" cy="14683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50594" cy="1475494"/>
                    </a:xfrm>
                    <a:prstGeom prst="rect">
                      <a:avLst/>
                    </a:prstGeom>
                    <a:noFill/>
                    <a:ln>
                      <a:noFill/>
                    </a:ln>
                  </pic:spPr>
                </pic:pic>
              </a:graphicData>
            </a:graphic>
          </wp:inline>
        </w:drawing>
      </w:r>
    </w:p>
    <w:p w14:paraId="65643AA0" w14:textId="77777777" w:rsidR="004C5201" w:rsidRPr="00241E45" w:rsidRDefault="004C5201">
      <w:pPr>
        <w:spacing w:before="0" w:after="0"/>
        <w:rPr>
          <w:rFonts w:cs="Arial"/>
          <w:szCs w:val="22"/>
        </w:rPr>
      </w:pPr>
      <w:r w:rsidRPr="00241E45">
        <w:rPr>
          <w:rFonts w:cs="Arial"/>
        </w:rPr>
        <w:br w:type="page"/>
      </w:r>
    </w:p>
    <w:p w14:paraId="25C8E4B1" w14:textId="241E21DA" w:rsidR="00160450" w:rsidRPr="00241E45" w:rsidRDefault="00E94FDB" w:rsidP="007B07D9">
      <w:pPr>
        <w:pStyle w:val="StepList10"/>
        <w:keepLines w:val="0"/>
        <w:widowControl w:val="0"/>
        <w:numPr>
          <w:ilvl w:val="0"/>
          <w:numId w:val="23"/>
        </w:numPr>
        <w:spacing w:before="120"/>
        <w:rPr>
          <w:rFonts w:cs="Arial"/>
        </w:rPr>
      </w:pPr>
      <w:r w:rsidRPr="00241E45">
        <w:rPr>
          <w:rFonts w:cs="Arial"/>
        </w:rPr>
        <w:lastRenderedPageBreak/>
        <w:t xml:space="preserve">Find </w:t>
      </w:r>
      <w:r w:rsidR="00D80C14">
        <w:rPr>
          <w:rFonts w:cs="Arial"/>
        </w:rPr>
        <w:t xml:space="preserve">the </w:t>
      </w:r>
      <w:r w:rsidRPr="00241E45">
        <w:rPr>
          <w:rFonts w:cs="Arial"/>
        </w:rPr>
        <w:t>virtualized table</w:t>
      </w:r>
      <w:r w:rsidR="00160450" w:rsidRPr="00241E45">
        <w:rPr>
          <w:rFonts w:cs="Arial"/>
        </w:rPr>
        <w:t xml:space="preserve"> </w:t>
      </w:r>
      <w:r w:rsidR="00160450" w:rsidRPr="00241E45">
        <w:rPr>
          <w:rFonts w:cs="Arial"/>
          <w:color w:val="0000FF"/>
        </w:rPr>
        <w:t>VIEW_CUST</w:t>
      </w:r>
      <w:r w:rsidRPr="00241E45">
        <w:rPr>
          <w:rFonts w:cs="Arial"/>
          <w:color w:val="0000FF"/>
        </w:rPr>
        <w:t>_TXN_SYMBOL_COM</w:t>
      </w:r>
      <w:r w:rsidR="00D80C14">
        <w:rPr>
          <w:rFonts w:cs="Arial"/>
          <w:color w:val="0000FF"/>
        </w:rPr>
        <w:t>.</w:t>
      </w:r>
    </w:p>
    <w:p w14:paraId="1624FB3D" w14:textId="54A1F9DC" w:rsidR="00DF116C" w:rsidRPr="00241E45" w:rsidRDefault="00DF116C" w:rsidP="00DF116C">
      <w:pPr>
        <w:pStyle w:val="StepList10"/>
        <w:keepLines w:val="0"/>
        <w:widowControl w:val="0"/>
        <w:tabs>
          <w:tab w:val="clear" w:pos="792"/>
        </w:tabs>
        <w:spacing w:before="120"/>
        <w:ind w:firstLine="0"/>
        <w:rPr>
          <w:rFonts w:cs="Arial"/>
        </w:rPr>
      </w:pPr>
      <w:r w:rsidRPr="00241E45">
        <w:rPr>
          <w:rFonts w:cs="Arial"/>
        </w:rPr>
        <w:t xml:space="preserve">(Note: </w:t>
      </w:r>
      <w:r w:rsidR="00D80C14">
        <w:rPr>
          <w:rFonts w:cs="Arial"/>
        </w:rPr>
        <w:t>I</w:t>
      </w:r>
      <w:r w:rsidRPr="00241E45">
        <w:rPr>
          <w:rFonts w:cs="Arial"/>
        </w:rPr>
        <w:t>f you did not do the Data Virtualization Deeper Dive lab before this one, then</w:t>
      </w:r>
      <w:r w:rsidR="003B3DBB" w:rsidRPr="00241E45">
        <w:rPr>
          <w:rFonts w:cs="Arial"/>
        </w:rPr>
        <w:t xml:space="preserve"> these assets will not </w:t>
      </w:r>
      <w:proofErr w:type="gramStart"/>
      <w:r w:rsidR="003B3DBB" w:rsidRPr="00241E45">
        <w:rPr>
          <w:rFonts w:cs="Arial"/>
        </w:rPr>
        <w:t>exist</w:t>
      </w:r>
      <w:proofErr w:type="gramEnd"/>
      <w:r w:rsidR="003B3DBB" w:rsidRPr="00241E45">
        <w:rPr>
          <w:rFonts w:cs="Arial"/>
        </w:rPr>
        <w:t xml:space="preserve"> and</w:t>
      </w:r>
      <w:r w:rsidRPr="00241E45">
        <w:rPr>
          <w:rFonts w:cs="Arial"/>
        </w:rPr>
        <w:t xml:space="preserve"> you can skip this and go to the next section.)</w:t>
      </w:r>
    </w:p>
    <w:p w14:paraId="06ED92AE" w14:textId="4218DE50" w:rsidR="00160450" w:rsidRPr="00241E45" w:rsidRDefault="00891C7F" w:rsidP="004C5201">
      <w:pPr>
        <w:pStyle w:val="StepList10"/>
        <w:keepLines w:val="0"/>
        <w:widowControl w:val="0"/>
        <w:tabs>
          <w:tab w:val="clear" w:pos="792"/>
        </w:tabs>
        <w:spacing w:before="120"/>
        <w:ind w:firstLine="0"/>
        <w:rPr>
          <w:rFonts w:cs="Arial"/>
        </w:rPr>
      </w:pPr>
      <w:r w:rsidRPr="00241E45">
        <w:rPr>
          <w:rFonts w:cs="Arial"/>
        </w:rPr>
        <w:t xml:space="preserve">Click the </w:t>
      </w:r>
      <w:r w:rsidRPr="00241E45">
        <w:rPr>
          <w:rFonts w:cs="Arial"/>
          <w:color w:val="0000FF"/>
        </w:rPr>
        <w:t>ellipses</w:t>
      </w:r>
      <w:r w:rsidRPr="00241E45">
        <w:rPr>
          <w:rFonts w:cs="Arial"/>
        </w:rPr>
        <w:t xml:space="preserve"> on that table</w:t>
      </w:r>
      <w:r w:rsidR="0094296E" w:rsidRPr="00241E45">
        <w:rPr>
          <w:rFonts w:cs="Arial"/>
        </w:rPr>
        <w:t xml:space="preserve"> (at the end of the line)</w:t>
      </w:r>
      <w:r w:rsidRPr="00241E45">
        <w:rPr>
          <w:rFonts w:cs="Arial"/>
        </w:rPr>
        <w:t xml:space="preserve"> then</w:t>
      </w:r>
      <w:r w:rsidR="00160450" w:rsidRPr="00241E45">
        <w:rPr>
          <w:rFonts w:cs="Arial"/>
        </w:rPr>
        <w:t xml:space="preserve"> </w:t>
      </w:r>
      <w:r w:rsidR="00160450" w:rsidRPr="00241E45">
        <w:rPr>
          <w:rFonts w:cs="Arial"/>
          <w:color w:val="0000FF"/>
        </w:rPr>
        <w:t>Remove</w:t>
      </w:r>
      <w:r w:rsidR="0094296E" w:rsidRPr="00241E45">
        <w:rPr>
          <w:rFonts w:cs="Arial"/>
          <w:color w:val="0432FF"/>
        </w:rPr>
        <w:t>.</w:t>
      </w:r>
    </w:p>
    <w:p w14:paraId="3597FCCC" w14:textId="3B5F5A0B" w:rsidR="00160450" w:rsidRPr="00241E45" w:rsidRDefault="00C572AA" w:rsidP="00160450">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7B51C546" wp14:editId="2A1FC122">
            <wp:extent cx="5867400" cy="170730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8575" cy="1713470"/>
                    </a:xfrm>
                    <a:prstGeom prst="rect">
                      <a:avLst/>
                    </a:prstGeom>
                    <a:noFill/>
                    <a:ln>
                      <a:noFill/>
                    </a:ln>
                  </pic:spPr>
                </pic:pic>
              </a:graphicData>
            </a:graphic>
          </wp:inline>
        </w:drawing>
      </w:r>
    </w:p>
    <w:p w14:paraId="365E9853" w14:textId="48E1CEAB" w:rsidR="000C6A2F" w:rsidRPr="00241E45" w:rsidRDefault="000C6A2F" w:rsidP="00CE3731">
      <w:pPr>
        <w:pStyle w:val="StepList10"/>
        <w:keepLines w:val="0"/>
        <w:widowControl w:val="0"/>
        <w:numPr>
          <w:ilvl w:val="0"/>
          <w:numId w:val="23"/>
        </w:numPr>
        <w:spacing w:before="120"/>
        <w:rPr>
          <w:rFonts w:cs="Arial"/>
        </w:rPr>
      </w:pPr>
      <w:r w:rsidRPr="00241E45">
        <w:rPr>
          <w:rFonts w:cs="Arial"/>
        </w:rPr>
        <w:t xml:space="preserve">Click </w:t>
      </w:r>
      <w:r w:rsidRPr="00241E45">
        <w:rPr>
          <w:rFonts w:cs="Arial"/>
          <w:color w:val="0000FF"/>
        </w:rPr>
        <w:t>Remove</w:t>
      </w:r>
      <w:r w:rsidR="007330A1" w:rsidRPr="00241E45">
        <w:rPr>
          <w:rFonts w:cs="Arial"/>
        </w:rPr>
        <w:t xml:space="preserve"> to confirm.</w:t>
      </w:r>
    </w:p>
    <w:p w14:paraId="7905C47E" w14:textId="7DF7E754" w:rsidR="000C6A2F" w:rsidRPr="00241E45" w:rsidRDefault="009E4D77" w:rsidP="00160450">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7F70A60C" wp14:editId="68EC2051">
            <wp:extent cx="3149960" cy="1131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1703" cy="1153750"/>
                    </a:xfrm>
                    <a:prstGeom prst="rect">
                      <a:avLst/>
                    </a:prstGeom>
                    <a:noFill/>
                    <a:ln>
                      <a:noFill/>
                    </a:ln>
                  </pic:spPr>
                </pic:pic>
              </a:graphicData>
            </a:graphic>
          </wp:inline>
        </w:drawing>
      </w:r>
    </w:p>
    <w:p w14:paraId="576F066C" w14:textId="706C7DB6" w:rsidR="00160450" w:rsidRPr="00241E45" w:rsidRDefault="00CE3731" w:rsidP="007B07D9">
      <w:pPr>
        <w:pStyle w:val="StepList10"/>
        <w:keepLines w:val="0"/>
        <w:widowControl w:val="0"/>
        <w:numPr>
          <w:ilvl w:val="0"/>
          <w:numId w:val="23"/>
        </w:numPr>
        <w:spacing w:before="120"/>
        <w:rPr>
          <w:rFonts w:cs="Arial"/>
        </w:rPr>
      </w:pPr>
      <w:r w:rsidRPr="00241E45">
        <w:rPr>
          <w:rFonts w:cs="Arial"/>
        </w:rPr>
        <w:t>In the same way, remove</w:t>
      </w:r>
      <w:r w:rsidR="008468EA" w:rsidRPr="00241E45">
        <w:rPr>
          <w:rFonts w:cs="Arial"/>
        </w:rPr>
        <w:t xml:space="preserve"> virtual tables:</w:t>
      </w:r>
      <w:r w:rsidR="00160450" w:rsidRPr="00241E45">
        <w:rPr>
          <w:rFonts w:cs="Arial"/>
        </w:rPr>
        <w:t xml:space="preserve"> </w:t>
      </w:r>
      <w:r w:rsidRPr="00241E45">
        <w:rPr>
          <w:rFonts w:cs="Arial"/>
          <w:color w:val="0000FF"/>
        </w:rPr>
        <w:t xml:space="preserve">STOCK_SYMBOLS </w:t>
      </w:r>
      <w:r w:rsidRPr="00241E45">
        <w:rPr>
          <w:rFonts w:cs="Arial"/>
        </w:rPr>
        <w:t>and</w:t>
      </w:r>
      <w:r w:rsidRPr="00241E45">
        <w:rPr>
          <w:rFonts w:cs="Arial"/>
          <w:color w:val="0000FF"/>
        </w:rPr>
        <w:t xml:space="preserve"> C</w:t>
      </w:r>
      <w:r w:rsidR="00160450" w:rsidRPr="00241E45">
        <w:rPr>
          <w:rFonts w:cs="Arial"/>
          <w:color w:val="0000FF"/>
        </w:rPr>
        <w:t>USTOMER_TRANSACTIONS</w:t>
      </w:r>
      <w:r w:rsidR="00D80C14">
        <w:rPr>
          <w:rFonts w:cs="Arial"/>
          <w:color w:val="0000FF"/>
        </w:rPr>
        <w:t>.</w:t>
      </w:r>
    </w:p>
    <w:p w14:paraId="241980B0" w14:textId="1A43D012" w:rsidR="00FF183A" w:rsidRPr="00241E45" w:rsidRDefault="00017B4F" w:rsidP="009E4D77">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56306D24" wp14:editId="69EB92AD">
            <wp:extent cx="4686573" cy="777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2733" cy="803138"/>
                    </a:xfrm>
                    <a:prstGeom prst="rect">
                      <a:avLst/>
                    </a:prstGeom>
                    <a:noFill/>
                    <a:ln>
                      <a:noFill/>
                    </a:ln>
                  </pic:spPr>
                </pic:pic>
              </a:graphicData>
            </a:graphic>
          </wp:inline>
        </w:drawing>
      </w:r>
    </w:p>
    <w:p w14:paraId="71C7EB49" w14:textId="77777777" w:rsidR="0040645D" w:rsidRPr="00241E45" w:rsidRDefault="0040645D">
      <w:pPr>
        <w:spacing w:before="0" w:after="0"/>
        <w:rPr>
          <w:rFonts w:eastAsia="Arial Unicode MS" w:cs="Arial"/>
          <w:b/>
          <w:bCs/>
          <w:iCs/>
          <w:kern w:val="32"/>
          <w:sz w:val="28"/>
          <w:szCs w:val="28"/>
          <w:lang w:eastAsia="zh-CN"/>
        </w:rPr>
      </w:pPr>
      <w:r w:rsidRPr="00241E45">
        <w:rPr>
          <w:rFonts w:cs="Arial"/>
        </w:rPr>
        <w:br w:type="page"/>
      </w:r>
    </w:p>
    <w:p w14:paraId="3177F47E" w14:textId="077A16C3" w:rsidR="00DE23CF" w:rsidRPr="00241E45" w:rsidRDefault="00DE23CF" w:rsidP="00DE23CF">
      <w:pPr>
        <w:pStyle w:val="Heading2"/>
        <w:keepNext w:val="0"/>
        <w:spacing w:before="120" w:after="120"/>
        <w:rPr>
          <w:rFonts w:ascii="Arial" w:hAnsi="Arial" w:cs="Arial"/>
        </w:rPr>
      </w:pPr>
      <w:r w:rsidRPr="00241E45">
        <w:rPr>
          <w:rFonts w:ascii="Arial" w:hAnsi="Arial" w:cs="Arial"/>
        </w:rPr>
        <w:lastRenderedPageBreak/>
        <w:t>Virtualizing the remote tables and creating a view</w:t>
      </w:r>
    </w:p>
    <w:p w14:paraId="19D04FA5" w14:textId="64FB61BC" w:rsidR="0034034F" w:rsidRPr="00241E45" w:rsidRDefault="0034034F" w:rsidP="00091FAE">
      <w:pPr>
        <w:pStyle w:val="Heading3"/>
        <w:rPr>
          <w:rFonts w:ascii="Arial" w:hAnsi="Arial" w:cs="Arial"/>
          <w:b/>
          <w:bCs/>
          <w:shd w:val="clear" w:color="auto" w:fill="FFFFFF"/>
        </w:rPr>
      </w:pPr>
      <w:r w:rsidRPr="00241E45">
        <w:rPr>
          <w:rFonts w:ascii="Arial" w:hAnsi="Arial" w:cs="Arial"/>
          <w:b/>
          <w:bCs/>
          <w:shd w:val="clear" w:color="auto" w:fill="FFFFFF"/>
        </w:rPr>
        <w:t>Add the DVM data source</w:t>
      </w:r>
    </w:p>
    <w:p w14:paraId="04F717C8" w14:textId="7D49C3AC" w:rsidR="0034034F" w:rsidRPr="00241E45" w:rsidRDefault="008E4F2F" w:rsidP="0034034F">
      <w:pPr>
        <w:pStyle w:val="StepList10"/>
        <w:keepLines w:val="0"/>
        <w:widowControl w:val="0"/>
        <w:numPr>
          <w:ilvl w:val="0"/>
          <w:numId w:val="23"/>
        </w:numPr>
        <w:spacing w:before="120"/>
        <w:rPr>
          <w:rFonts w:cs="Arial"/>
        </w:rPr>
      </w:pPr>
      <w:r w:rsidRPr="00241E45">
        <w:rPr>
          <w:rFonts w:cs="Arial"/>
        </w:rPr>
        <w:t>With the connection added in the section Adding the DV connection to DVM for z/OS, we will now add that as a data source to our Data Virtualization environment.</w:t>
      </w:r>
      <w:r w:rsidR="0034034F" w:rsidRPr="00241E45">
        <w:rPr>
          <w:rFonts w:cs="Arial"/>
        </w:rPr>
        <w:t xml:space="preserve"> </w:t>
      </w:r>
    </w:p>
    <w:p w14:paraId="16580C15" w14:textId="4FDEFB9E" w:rsidR="0034034F" w:rsidRPr="00241E45" w:rsidRDefault="0034034F" w:rsidP="0034034F">
      <w:pPr>
        <w:pStyle w:val="StepList10"/>
        <w:keepLines w:val="0"/>
        <w:widowControl w:val="0"/>
        <w:tabs>
          <w:tab w:val="clear" w:pos="792"/>
        </w:tabs>
        <w:spacing w:before="120"/>
        <w:ind w:firstLine="0"/>
        <w:rPr>
          <w:rFonts w:cs="Arial"/>
        </w:rPr>
      </w:pPr>
      <w:r w:rsidRPr="00241E45">
        <w:rPr>
          <w:rFonts w:cs="Arial"/>
        </w:rPr>
        <w:t xml:space="preserve">From the drop-down </w:t>
      </w:r>
      <w:r w:rsidR="006821F0" w:rsidRPr="00241E45">
        <w:rPr>
          <w:rFonts w:cs="Arial"/>
          <w:color w:val="0000FF"/>
        </w:rPr>
        <w:t>M</w:t>
      </w:r>
      <w:r w:rsidRPr="00241E45">
        <w:rPr>
          <w:rFonts w:cs="Arial"/>
          <w:color w:val="0000FF"/>
        </w:rPr>
        <w:t>enu (My virtualized data)</w:t>
      </w:r>
      <w:r w:rsidRPr="00241E45">
        <w:rPr>
          <w:rFonts w:cs="Arial"/>
        </w:rPr>
        <w:t xml:space="preserve"> </w:t>
      </w:r>
      <w:proofErr w:type="gramStart"/>
      <w:r w:rsidRPr="00241E45">
        <w:rPr>
          <w:rFonts w:cs="Arial"/>
        </w:rPr>
        <w:t>select</w:t>
      </w:r>
      <w:r w:rsidRPr="00241E45">
        <w:rPr>
          <w:rFonts w:cs="Arial"/>
          <w:color w:val="0000FF"/>
        </w:rPr>
        <w:t xml:space="preserve"> </w:t>
      </w:r>
      <w:r w:rsidRPr="00241E45">
        <w:rPr>
          <w:rFonts w:cs="Arial"/>
        </w:rPr>
        <w:t xml:space="preserve"> </w:t>
      </w:r>
      <w:r w:rsidR="008E4F2F" w:rsidRPr="00241E45">
        <w:rPr>
          <w:rFonts w:cs="Arial"/>
          <w:color w:val="0000FF"/>
        </w:rPr>
        <w:t>Data</w:t>
      </w:r>
      <w:proofErr w:type="gramEnd"/>
      <w:r w:rsidR="008E4F2F" w:rsidRPr="00241E45">
        <w:rPr>
          <w:rFonts w:cs="Arial"/>
          <w:color w:val="0000FF"/>
        </w:rPr>
        <w:t xml:space="preserve"> sources</w:t>
      </w:r>
      <w:r w:rsidR="00D80C14">
        <w:rPr>
          <w:rFonts w:cs="Arial"/>
          <w:color w:val="0000FF"/>
        </w:rPr>
        <w:t>.</w:t>
      </w:r>
    </w:p>
    <w:p w14:paraId="79EFE3D8" w14:textId="4E273DC2" w:rsidR="0034034F" w:rsidRPr="00241E45" w:rsidRDefault="008E4F2F" w:rsidP="0034034F">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06864EF1" wp14:editId="3CE56D6C">
            <wp:extent cx="1596376" cy="97155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12758" cy="981520"/>
                    </a:xfrm>
                    <a:prstGeom prst="rect">
                      <a:avLst/>
                    </a:prstGeom>
                    <a:noFill/>
                    <a:ln>
                      <a:noFill/>
                    </a:ln>
                  </pic:spPr>
                </pic:pic>
              </a:graphicData>
            </a:graphic>
          </wp:inline>
        </w:drawing>
      </w:r>
    </w:p>
    <w:p w14:paraId="52792AF8" w14:textId="1CE2506D" w:rsidR="008E4F2F" w:rsidRPr="00241E45" w:rsidRDefault="0033346D" w:rsidP="008E4F2F">
      <w:pPr>
        <w:pStyle w:val="StepList10"/>
        <w:keepLines w:val="0"/>
        <w:widowControl w:val="0"/>
        <w:numPr>
          <w:ilvl w:val="0"/>
          <w:numId w:val="23"/>
        </w:numPr>
        <w:spacing w:before="120"/>
        <w:rPr>
          <w:rFonts w:cs="Arial"/>
        </w:rPr>
      </w:pPr>
      <w:r w:rsidRPr="00241E45">
        <w:rPr>
          <w:rFonts w:cs="Arial"/>
        </w:rPr>
        <w:t>On the top</w:t>
      </w:r>
      <w:r w:rsidR="008E4F2F" w:rsidRPr="00241E45">
        <w:rPr>
          <w:rFonts w:cs="Arial"/>
        </w:rPr>
        <w:t xml:space="preserve"> </w:t>
      </w:r>
      <w:r w:rsidRPr="00241E45">
        <w:rPr>
          <w:rFonts w:cs="Arial"/>
        </w:rPr>
        <w:t xml:space="preserve">far right, select </w:t>
      </w:r>
      <w:r w:rsidRPr="00241E45">
        <w:rPr>
          <w:rFonts w:cs="Arial"/>
          <w:color w:val="0000FF"/>
        </w:rPr>
        <w:t>Add new data source</w:t>
      </w:r>
      <w:r w:rsidR="008E4F2F" w:rsidRPr="00241E45">
        <w:rPr>
          <w:rFonts w:cs="Arial"/>
        </w:rPr>
        <w:t xml:space="preserve"> </w:t>
      </w:r>
      <w:r w:rsidR="00E861D3">
        <w:rPr>
          <w:rFonts w:ascii="Wingdings 3" w:eastAsia="Wingdings 3" w:hAnsi="Wingdings 3" w:cs="Wingdings 3"/>
        </w:rPr>
        <w:t>a</w:t>
      </w:r>
      <w:r w:rsidR="008E4F2F" w:rsidRPr="00241E45">
        <w:rPr>
          <w:rFonts w:cs="Arial"/>
        </w:rPr>
        <w:t xml:space="preserve"> </w:t>
      </w:r>
      <w:proofErr w:type="gramStart"/>
      <w:r w:rsidRPr="00241E45">
        <w:rPr>
          <w:rFonts w:cs="Arial"/>
          <w:color w:val="0000FF"/>
        </w:rPr>
        <w:t>From</w:t>
      </w:r>
      <w:proofErr w:type="gramEnd"/>
      <w:r w:rsidRPr="00241E45">
        <w:rPr>
          <w:rFonts w:cs="Arial"/>
          <w:color w:val="0000FF"/>
        </w:rPr>
        <w:t xml:space="preserve"> existing connections</w:t>
      </w:r>
    </w:p>
    <w:p w14:paraId="6C9E94D3" w14:textId="4FD55823" w:rsidR="008E4F2F" w:rsidRPr="00241E45" w:rsidRDefault="0033346D" w:rsidP="0034034F">
      <w:pPr>
        <w:pStyle w:val="StepList10"/>
        <w:keepLines w:val="0"/>
        <w:widowControl w:val="0"/>
        <w:tabs>
          <w:tab w:val="clear" w:pos="792"/>
        </w:tabs>
        <w:spacing w:before="120"/>
        <w:ind w:firstLine="0"/>
        <w:rPr>
          <w:rFonts w:cs="Arial"/>
          <w:color w:val="0000FF"/>
        </w:rPr>
      </w:pPr>
      <w:r w:rsidRPr="00241E45">
        <w:rPr>
          <w:rFonts w:cs="Arial"/>
          <w:noProof/>
        </w:rPr>
        <w:drawing>
          <wp:inline distT="0" distB="0" distL="0" distR="0" wp14:anchorId="154B413F" wp14:editId="38A449C3">
            <wp:extent cx="2419350" cy="12655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28836" cy="1270530"/>
                    </a:xfrm>
                    <a:prstGeom prst="rect">
                      <a:avLst/>
                    </a:prstGeom>
                    <a:noFill/>
                    <a:ln>
                      <a:noFill/>
                    </a:ln>
                  </pic:spPr>
                </pic:pic>
              </a:graphicData>
            </a:graphic>
          </wp:inline>
        </w:drawing>
      </w:r>
    </w:p>
    <w:p w14:paraId="46A32190" w14:textId="2EEC8FD5" w:rsidR="00D064BF" w:rsidRPr="00241E45" w:rsidRDefault="00ED50DF" w:rsidP="00D064BF">
      <w:pPr>
        <w:pStyle w:val="StepList10"/>
        <w:keepLines w:val="0"/>
        <w:widowControl w:val="0"/>
        <w:numPr>
          <w:ilvl w:val="0"/>
          <w:numId w:val="23"/>
        </w:numPr>
        <w:spacing w:before="120"/>
        <w:rPr>
          <w:rFonts w:cs="Arial"/>
        </w:rPr>
      </w:pPr>
      <w:r w:rsidRPr="00241E45">
        <w:rPr>
          <w:rFonts w:cs="Arial"/>
        </w:rPr>
        <w:t>Select</w:t>
      </w:r>
      <w:r w:rsidR="00F62737" w:rsidRPr="00241E45">
        <w:rPr>
          <w:rFonts w:cs="Arial"/>
        </w:rPr>
        <w:t xml:space="preserve"> the button for</w:t>
      </w:r>
      <w:r w:rsidRPr="00241E45">
        <w:rPr>
          <w:rFonts w:cs="Arial"/>
        </w:rPr>
        <w:t xml:space="preserve"> </w:t>
      </w:r>
      <w:r w:rsidRPr="00241E45">
        <w:rPr>
          <w:rFonts w:cs="Arial"/>
          <w:color w:val="0000FF"/>
        </w:rPr>
        <w:t>POT-</w:t>
      </w:r>
      <w:r w:rsidR="00AF0420" w:rsidRPr="00241E45">
        <w:rPr>
          <w:rFonts w:cs="Arial"/>
          <w:color w:val="0000FF"/>
        </w:rPr>
        <w:t>DVM</w:t>
      </w:r>
      <w:r w:rsidRPr="00241E45">
        <w:rPr>
          <w:rFonts w:cs="Arial"/>
          <w:color w:val="0000FF"/>
        </w:rPr>
        <w:t xml:space="preserve"> </w:t>
      </w:r>
      <w:proofErr w:type="spellStart"/>
      <w:r w:rsidR="00E861D3">
        <w:rPr>
          <w:rFonts w:ascii="Wingdings 3" w:eastAsia="Wingdings 3" w:hAnsi="Wingdings 3" w:cs="Wingdings 3"/>
        </w:rPr>
        <w:t>a</w:t>
      </w:r>
      <w:r w:rsidRPr="00241E45">
        <w:rPr>
          <w:rFonts w:cs="Arial"/>
          <w:color w:val="0000FF"/>
        </w:rPr>
        <w:t>Next</w:t>
      </w:r>
      <w:proofErr w:type="spellEnd"/>
      <w:r w:rsidR="00D80C14">
        <w:rPr>
          <w:rFonts w:cs="Arial"/>
          <w:color w:val="0000FF"/>
        </w:rPr>
        <w:t>.</w:t>
      </w:r>
    </w:p>
    <w:p w14:paraId="3411163E" w14:textId="04CA9ED0" w:rsidR="00313EAB" w:rsidRPr="00241E45" w:rsidRDefault="00AF0420" w:rsidP="00910F60">
      <w:pPr>
        <w:pStyle w:val="StepList10"/>
        <w:keepLines w:val="0"/>
        <w:widowControl w:val="0"/>
        <w:tabs>
          <w:tab w:val="clear" w:pos="792"/>
        </w:tabs>
        <w:spacing w:before="120"/>
        <w:ind w:firstLine="0"/>
        <w:rPr>
          <w:rFonts w:cs="Arial"/>
        </w:rPr>
      </w:pPr>
      <w:r w:rsidRPr="00241E45">
        <w:rPr>
          <w:rFonts w:cs="Arial"/>
        </w:rPr>
        <w:t xml:space="preserve">       </w:t>
      </w:r>
      <w:r w:rsidRPr="00241E45">
        <w:rPr>
          <w:rFonts w:cs="Arial"/>
          <w:noProof/>
        </w:rPr>
        <w:drawing>
          <wp:inline distT="0" distB="0" distL="0" distR="0" wp14:anchorId="09A1D889" wp14:editId="3C01E23A">
            <wp:extent cx="5901267" cy="866951"/>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pic:nvPicPr>
                  <pic:blipFill>
                    <a:blip r:embed="rId47"/>
                    <a:stretch>
                      <a:fillRect/>
                    </a:stretch>
                  </pic:blipFill>
                  <pic:spPr>
                    <a:xfrm>
                      <a:off x="0" y="0"/>
                      <a:ext cx="5923694" cy="870246"/>
                    </a:xfrm>
                    <a:prstGeom prst="rect">
                      <a:avLst/>
                    </a:prstGeom>
                  </pic:spPr>
                </pic:pic>
              </a:graphicData>
            </a:graphic>
          </wp:inline>
        </w:drawing>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313EAB" w:rsidRPr="00241E45" w14:paraId="29631757" w14:textId="77777777" w:rsidTr="00D724A9">
        <w:trPr>
          <w:jc w:val="center"/>
        </w:trPr>
        <w:tc>
          <w:tcPr>
            <w:tcW w:w="749" w:type="dxa"/>
            <w:shd w:val="clear" w:color="auto" w:fill="F3F3F3"/>
            <w:vAlign w:val="center"/>
          </w:tcPr>
          <w:p w14:paraId="0E8F18A0" w14:textId="77777777" w:rsidR="00313EAB" w:rsidRPr="00241E45" w:rsidRDefault="00313EAB" w:rsidP="00D724A9">
            <w:pPr>
              <w:spacing w:before="0" w:after="0"/>
              <w:jc w:val="center"/>
              <w:rPr>
                <w:rFonts w:eastAsia="SimSun" w:cs="Arial"/>
                <w:b/>
              </w:rPr>
            </w:pPr>
            <w:r w:rsidRPr="00241E45">
              <w:rPr>
                <w:rFonts w:eastAsia="SimSun" w:cs="Arial"/>
                <w:b/>
                <w:noProof/>
              </w:rPr>
              <w:drawing>
                <wp:inline distT="0" distB="0" distL="0" distR="0" wp14:anchorId="1B1C2BCC" wp14:editId="22C8E14A">
                  <wp:extent cx="329565" cy="329565"/>
                  <wp:effectExtent l="0" t="0" r="0" b="0"/>
                  <wp:docPr id="17" name="Picture 17"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22B06C45" w14:textId="77777777" w:rsidR="00313EAB" w:rsidRPr="00241E45" w:rsidRDefault="00313EAB" w:rsidP="00D724A9">
            <w:pPr>
              <w:spacing w:before="0" w:after="0"/>
              <w:jc w:val="center"/>
              <w:rPr>
                <w:rFonts w:eastAsia="SimSun" w:cs="Arial"/>
                <w:color w:val="000000" w:themeColor="text1"/>
                <w:sz w:val="12"/>
                <w:szCs w:val="12"/>
              </w:rPr>
            </w:pPr>
          </w:p>
          <w:p w14:paraId="65366B1B" w14:textId="77777777" w:rsidR="00313EAB" w:rsidRPr="00241E45" w:rsidRDefault="00313EAB" w:rsidP="00D724A9">
            <w:pPr>
              <w:spacing w:before="0" w:after="0"/>
              <w:jc w:val="center"/>
              <w:rPr>
                <w:rFonts w:eastAsia="SimSun" w:cs="Arial"/>
                <w:color w:val="000000" w:themeColor="text1"/>
                <w:sz w:val="12"/>
                <w:szCs w:val="12"/>
              </w:rPr>
            </w:pPr>
            <w:r w:rsidRPr="00241E45">
              <w:rPr>
                <w:rFonts w:eastAsia="SimSun" w:cs="Arial"/>
                <w:color w:val="000000" w:themeColor="text1"/>
                <w:sz w:val="12"/>
                <w:szCs w:val="12"/>
              </w:rPr>
              <w:t>Data</w:t>
            </w:r>
          </w:p>
          <w:p w14:paraId="73B7D50E" w14:textId="77777777" w:rsidR="00313EAB" w:rsidRPr="00241E45" w:rsidRDefault="00313EAB" w:rsidP="00D724A9">
            <w:pPr>
              <w:spacing w:before="0" w:after="0"/>
              <w:jc w:val="center"/>
              <w:rPr>
                <w:rFonts w:eastAsia="SimSun" w:cs="Arial"/>
                <w:sz w:val="12"/>
                <w:szCs w:val="12"/>
              </w:rPr>
            </w:pPr>
            <w:r w:rsidRPr="00241E45">
              <w:rPr>
                <w:rFonts w:eastAsia="SimSun" w:cs="Arial"/>
                <w:color w:val="000000" w:themeColor="text1"/>
                <w:sz w:val="12"/>
                <w:szCs w:val="12"/>
              </w:rPr>
              <w:t>Engineer</w:t>
            </w:r>
          </w:p>
        </w:tc>
        <w:tc>
          <w:tcPr>
            <w:tcW w:w="9532" w:type="dxa"/>
            <w:shd w:val="clear" w:color="auto" w:fill="F3F3F3"/>
            <w:vAlign w:val="center"/>
          </w:tcPr>
          <w:p w14:paraId="541F985F" w14:textId="77777777" w:rsidR="00D64ADA" w:rsidRPr="00241E45" w:rsidRDefault="00313EAB" w:rsidP="00D724A9">
            <w:pPr>
              <w:pStyle w:val="StepList511"/>
              <w:keepLines w:val="0"/>
              <w:tabs>
                <w:tab w:val="clear" w:pos="792"/>
              </w:tabs>
              <w:spacing w:before="120"/>
              <w:ind w:left="0" w:firstLine="0"/>
              <w:rPr>
                <w:rFonts w:cs="Arial"/>
                <w:sz w:val="20"/>
                <w:szCs w:val="20"/>
              </w:rPr>
            </w:pPr>
            <w:r w:rsidRPr="00241E45">
              <w:rPr>
                <w:rFonts w:cs="Arial"/>
                <w:sz w:val="20"/>
                <w:szCs w:val="20"/>
              </w:rPr>
              <w:t>If you receive an error message that says the data source is already created, that is OK.</w:t>
            </w:r>
          </w:p>
          <w:p w14:paraId="6E7569A7" w14:textId="459583A8" w:rsidR="00313EAB" w:rsidRPr="00241E45" w:rsidRDefault="00313EAB" w:rsidP="00D724A9">
            <w:pPr>
              <w:pStyle w:val="StepList511"/>
              <w:keepLines w:val="0"/>
              <w:tabs>
                <w:tab w:val="clear" w:pos="792"/>
              </w:tabs>
              <w:spacing w:before="120"/>
              <w:ind w:left="0" w:firstLine="0"/>
              <w:rPr>
                <w:rFonts w:cs="Arial"/>
                <w:color w:val="0000FF"/>
              </w:rPr>
            </w:pPr>
            <w:r w:rsidRPr="00241E45">
              <w:rPr>
                <w:rFonts w:cs="Arial"/>
                <w:sz w:val="20"/>
                <w:szCs w:val="20"/>
              </w:rPr>
              <w:t>Just move on to the next step</w:t>
            </w:r>
            <w:r w:rsidR="00D64ADA" w:rsidRPr="00241E45">
              <w:rPr>
                <w:rFonts w:cs="Arial"/>
                <w:sz w:val="20"/>
                <w:szCs w:val="20"/>
              </w:rPr>
              <w:t>. The data source should be available to review. Click the refresh button on your browser to make sure you can see it.</w:t>
            </w:r>
          </w:p>
        </w:tc>
      </w:tr>
    </w:tbl>
    <w:p w14:paraId="59833F31" w14:textId="77777777" w:rsidR="00313EAB" w:rsidRPr="00241E45" w:rsidRDefault="00313EAB" w:rsidP="00313EAB">
      <w:pPr>
        <w:pStyle w:val="StepList10"/>
        <w:keepLines w:val="0"/>
        <w:widowControl w:val="0"/>
        <w:tabs>
          <w:tab w:val="clear" w:pos="792"/>
        </w:tabs>
        <w:spacing w:before="120"/>
        <w:ind w:firstLine="0"/>
        <w:rPr>
          <w:rFonts w:cs="Arial"/>
        </w:rPr>
      </w:pPr>
    </w:p>
    <w:p w14:paraId="745F693F" w14:textId="3F559E62" w:rsidR="00D064BF" w:rsidRPr="00241E45" w:rsidRDefault="00E04C5F" w:rsidP="00D064BF">
      <w:pPr>
        <w:pStyle w:val="StepList10"/>
        <w:keepLines w:val="0"/>
        <w:widowControl w:val="0"/>
        <w:numPr>
          <w:ilvl w:val="0"/>
          <w:numId w:val="23"/>
        </w:numPr>
        <w:spacing w:before="120"/>
        <w:rPr>
          <w:rFonts w:cs="Arial"/>
        </w:rPr>
      </w:pPr>
      <w:r w:rsidRPr="00241E45">
        <w:rPr>
          <w:rFonts w:cs="Arial"/>
        </w:rPr>
        <w:t>You should now see this data source in your DV Data Sources screen</w:t>
      </w:r>
      <w:r w:rsidR="00F501FC" w:rsidRPr="00241E45">
        <w:rPr>
          <w:rFonts w:cs="Arial"/>
        </w:rPr>
        <w:t>.</w:t>
      </w:r>
    </w:p>
    <w:p w14:paraId="68C17B66" w14:textId="7E019397" w:rsidR="00E04C5F" w:rsidRPr="00241E45" w:rsidRDefault="00E04C5F" w:rsidP="00E04C5F">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16D97042" wp14:editId="6FAC7D9B">
            <wp:extent cx="6010146" cy="1187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5720" cy="1196454"/>
                    </a:xfrm>
                    <a:prstGeom prst="rect">
                      <a:avLst/>
                    </a:prstGeom>
                    <a:noFill/>
                    <a:ln>
                      <a:noFill/>
                    </a:ln>
                  </pic:spPr>
                </pic:pic>
              </a:graphicData>
            </a:graphic>
          </wp:inline>
        </w:drawing>
      </w:r>
    </w:p>
    <w:p w14:paraId="5CF1731A" w14:textId="71EDC6E2" w:rsidR="006E3614" w:rsidRDefault="006E3614">
      <w:pPr>
        <w:spacing w:before="0" w:after="0"/>
        <w:rPr>
          <w:rFonts w:cs="Arial"/>
          <w:szCs w:val="22"/>
        </w:rPr>
      </w:pPr>
      <w:r>
        <w:rPr>
          <w:rFonts w:cs="Arial"/>
        </w:rPr>
        <w:br w:type="page"/>
      </w:r>
    </w:p>
    <w:p w14:paraId="498AE0A5" w14:textId="4456BD50" w:rsidR="00F01287" w:rsidRPr="00241E45" w:rsidRDefault="00F01287" w:rsidP="00091FAE">
      <w:pPr>
        <w:pStyle w:val="Heading3"/>
        <w:rPr>
          <w:rFonts w:ascii="Arial" w:hAnsi="Arial" w:cs="Arial"/>
          <w:b/>
          <w:bCs/>
          <w:shd w:val="clear" w:color="auto" w:fill="FFFFFF"/>
        </w:rPr>
      </w:pPr>
      <w:r w:rsidRPr="00241E45">
        <w:rPr>
          <w:rFonts w:ascii="Arial" w:hAnsi="Arial" w:cs="Arial"/>
          <w:b/>
          <w:bCs/>
          <w:shd w:val="clear" w:color="auto" w:fill="FFFFFF"/>
        </w:rPr>
        <w:lastRenderedPageBreak/>
        <w:t>Creat</w:t>
      </w:r>
      <w:r w:rsidR="00D80C14">
        <w:rPr>
          <w:rFonts w:ascii="Arial" w:hAnsi="Arial" w:cs="Arial"/>
          <w:b/>
          <w:bCs/>
          <w:shd w:val="clear" w:color="auto" w:fill="FFFFFF"/>
        </w:rPr>
        <w:t>e</w:t>
      </w:r>
      <w:r w:rsidRPr="00241E45">
        <w:rPr>
          <w:rFonts w:ascii="Arial" w:hAnsi="Arial" w:cs="Arial"/>
          <w:b/>
          <w:bCs/>
          <w:shd w:val="clear" w:color="auto" w:fill="FFFFFF"/>
        </w:rPr>
        <w:t xml:space="preserve"> virtualized tables </w:t>
      </w:r>
    </w:p>
    <w:p w14:paraId="6FD90277" w14:textId="77777777" w:rsidR="00F01287" w:rsidRPr="00241E45" w:rsidRDefault="00F01287" w:rsidP="00F01287">
      <w:pPr>
        <w:pStyle w:val="StepList10"/>
        <w:keepLines w:val="0"/>
        <w:widowControl w:val="0"/>
        <w:numPr>
          <w:ilvl w:val="0"/>
          <w:numId w:val="23"/>
        </w:numPr>
        <w:spacing w:before="120"/>
        <w:rPr>
          <w:rFonts w:cs="Arial"/>
        </w:rPr>
      </w:pPr>
      <w:r w:rsidRPr="00241E45">
        <w:rPr>
          <w:rFonts w:cs="Arial"/>
        </w:rPr>
        <w:t xml:space="preserve">With the data sources successfully created, the next step is to virtualize the tables needed for this exercise. </w:t>
      </w:r>
    </w:p>
    <w:p w14:paraId="734077FA" w14:textId="39000510" w:rsidR="00F01287" w:rsidRPr="00241E45" w:rsidRDefault="00F01287" w:rsidP="00F01287">
      <w:pPr>
        <w:pStyle w:val="StepList10"/>
        <w:keepLines w:val="0"/>
        <w:widowControl w:val="0"/>
        <w:tabs>
          <w:tab w:val="clear" w:pos="792"/>
        </w:tabs>
        <w:spacing w:before="120"/>
        <w:ind w:firstLine="0"/>
        <w:rPr>
          <w:rFonts w:cs="Arial"/>
        </w:rPr>
      </w:pPr>
      <w:r w:rsidRPr="00241E45">
        <w:rPr>
          <w:rFonts w:cs="Arial"/>
        </w:rPr>
        <w:t xml:space="preserve">From the </w:t>
      </w:r>
      <w:r w:rsidR="00B7710C" w:rsidRPr="00241E45">
        <w:rPr>
          <w:rFonts w:cs="Arial"/>
        </w:rPr>
        <w:t xml:space="preserve">drop-down </w:t>
      </w:r>
      <w:r w:rsidR="00B7710C" w:rsidRPr="00241E45">
        <w:rPr>
          <w:rFonts w:cs="Arial"/>
          <w:color w:val="0000FF"/>
        </w:rPr>
        <w:t>menu</w:t>
      </w:r>
      <w:r w:rsidR="00530914" w:rsidRPr="00241E45">
        <w:rPr>
          <w:rFonts w:cs="Arial"/>
          <w:color w:val="0000FF"/>
        </w:rPr>
        <w:t xml:space="preserve"> (</w:t>
      </w:r>
      <w:r w:rsidR="00D565C2" w:rsidRPr="00241E45">
        <w:rPr>
          <w:rFonts w:cs="Arial"/>
          <w:color w:val="0000FF"/>
        </w:rPr>
        <w:t xml:space="preserve">My </w:t>
      </w:r>
      <w:r w:rsidR="008E654B" w:rsidRPr="00241E45">
        <w:rPr>
          <w:rFonts w:cs="Arial"/>
          <w:color w:val="0000FF"/>
        </w:rPr>
        <w:t>Data sources</w:t>
      </w:r>
      <w:r w:rsidR="00530914" w:rsidRPr="00241E45">
        <w:rPr>
          <w:rFonts w:cs="Arial"/>
          <w:color w:val="0000FF"/>
        </w:rPr>
        <w:t>)</w:t>
      </w:r>
      <w:r w:rsidR="00B7710C" w:rsidRPr="00241E45">
        <w:rPr>
          <w:rFonts w:cs="Arial"/>
        </w:rPr>
        <w:t xml:space="preserve"> select </w:t>
      </w:r>
      <w:r w:rsidR="00E861D3">
        <w:rPr>
          <w:rFonts w:ascii="Wingdings 3" w:eastAsia="Wingdings 3" w:hAnsi="Wingdings 3" w:cs="Wingdings 3"/>
        </w:rPr>
        <w:t>a</w:t>
      </w:r>
      <w:r w:rsidRPr="00241E45">
        <w:rPr>
          <w:rFonts w:cs="Arial"/>
        </w:rPr>
        <w:t xml:space="preserve"> </w:t>
      </w:r>
      <w:r w:rsidRPr="00241E45">
        <w:rPr>
          <w:rFonts w:cs="Arial"/>
          <w:color w:val="0000FF"/>
        </w:rPr>
        <w:t>Virtualize</w:t>
      </w:r>
      <w:r w:rsidR="00D80C14">
        <w:rPr>
          <w:rFonts w:cs="Arial"/>
          <w:color w:val="0000FF"/>
        </w:rPr>
        <w:t>.</w:t>
      </w:r>
    </w:p>
    <w:p w14:paraId="6169D948" w14:textId="3E86EC4B" w:rsidR="00B657B4" w:rsidRPr="00241E45" w:rsidRDefault="008E654B" w:rsidP="00B657B4">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42F69602" wp14:editId="60D06A3C">
            <wp:extent cx="1261889" cy="1047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6657" cy="1051709"/>
                    </a:xfrm>
                    <a:prstGeom prst="rect">
                      <a:avLst/>
                    </a:prstGeom>
                    <a:noFill/>
                    <a:ln>
                      <a:noFill/>
                    </a:ln>
                  </pic:spPr>
                </pic:pic>
              </a:graphicData>
            </a:graphic>
          </wp:inline>
        </w:drawing>
      </w:r>
    </w:p>
    <w:p w14:paraId="4CC5C84D" w14:textId="082886F3" w:rsidR="005B2AB3" w:rsidRPr="00241E45" w:rsidRDefault="00B67898" w:rsidP="004C042B">
      <w:pPr>
        <w:pStyle w:val="StepList10"/>
        <w:keepLines w:val="0"/>
        <w:widowControl w:val="0"/>
        <w:numPr>
          <w:ilvl w:val="0"/>
          <w:numId w:val="23"/>
        </w:numPr>
        <w:spacing w:before="120"/>
        <w:rPr>
          <w:rFonts w:cs="Arial"/>
        </w:rPr>
      </w:pPr>
      <w:r w:rsidRPr="00241E45">
        <w:rPr>
          <w:rFonts w:cs="Arial"/>
        </w:rPr>
        <w:t>In the s</w:t>
      </w:r>
      <w:r w:rsidR="005B2AB3" w:rsidRPr="00241E45">
        <w:rPr>
          <w:rFonts w:cs="Arial"/>
        </w:rPr>
        <w:t>earch</w:t>
      </w:r>
      <w:r w:rsidRPr="00241E45">
        <w:rPr>
          <w:rFonts w:cs="Arial"/>
        </w:rPr>
        <w:t xml:space="preserve"> bar, enter</w:t>
      </w:r>
      <w:r w:rsidR="004D6F86" w:rsidRPr="00241E45">
        <w:rPr>
          <w:rFonts w:cs="Arial"/>
        </w:rPr>
        <w:t xml:space="preserve"> </w:t>
      </w:r>
      <w:r w:rsidR="00620940" w:rsidRPr="00241E45">
        <w:rPr>
          <w:rFonts w:cs="Arial"/>
        </w:rPr>
        <w:t xml:space="preserve">the </w:t>
      </w:r>
      <w:r w:rsidR="00E85FDA" w:rsidRPr="00241E45">
        <w:rPr>
          <w:rFonts w:cs="Arial"/>
        </w:rPr>
        <w:t>string</w:t>
      </w:r>
      <w:r w:rsidR="005B2AB3" w:rsidRPr="00241E45">
        <w:rPr>
          <w:rFonts w:cs="Arial"/>
        </w:rPr>
        <w:t xml:space="preserve"> </w:t>
      </w:r>
      <w:r w:rsidR="007E6830" w:rsidRPr="00241E45">
        <w:rPr>
          <w:rFonts w:cs="Arial"/>
          <w:color w:val="0000FF"/>
        </w:rPr>
        <w:t>stock</w:t>
      </w:r>
      <w:r w:rsidR="00D80C14">
        <w:rPr>
          <w:rFonts w:cs="Arial"/>
          <w:color w:val="0000FF"/>
        </w:rPr>
        <w:t>.</w:t>
      </w:r>
    </w:p>
    <w:p w14:paraId="4194586B" w14:textId="0EDED615" w:rsidR="005B2AB3" w:rsidRPr="00241E45" w:rsidRDefault="00DE0947" w:rsidP="005B2AB3">
      <w:pPr>
        <w:pStyle w:val="StepList10"/>
        <w:keepLines w:val="0"/>
        <w:widowControl w:val="0"/>
        <w:tabs>
          <w:tab w:val="clear" w:pos="792"/>
        </w:tabs>
        <w:spacing w:before="120"/>
        <w:ind w:firstLine="0"/>
        <w:rPr>
          <w:rFonts w:cs="Arial"/>
        </w:rPr>
      </w:pPr>
      <w:r w:rsidRPr="00241E45">
        <w:rPr>
          <w:rFonts w:cs="Arial"/>
          <w:noProof/>
        </w:rPr>
        <w:t xml:space="preserve"> </w:t>
      </w:r>
      <w:r w:rsidRPr="00241E45">
        <w:rPr>
          <w:rFonts w:cs="Arial"/>
          <w:noProof/>
        </w:rPr>
        <w:drawing>
          <wp:inline distT="0" distB="0" distL="0" distR="0" wp14:anchorId="4C5FE129" wp14:editId="4BA5E105">
            <wp:extent cx="2686050" cy="15849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7702" cy="1603668"/>
                    </a:xfrm>
                    <a:prstGeom prst="rect">
                      <a:avLst/>
                    </a:prstGeom>
                  </pic:spPr>
                </pic:pic>
              </a:graphicData>
            </a:graphic>
          </wp:inline>
        </w:drawing>
      </w:r>
    </w:p>
    <w:p w14:paraId="723803D8" w14:textId="3DB72C3D" w:rsidR="00562F20" w:rsidRPr="00241E45" w:rsidRDefault="00562F20" w:rsidP="004C042B">
      <w:pPr>
        <w:pStyle w:val="StepList10"/>
        <w:keepLines w:val="0"/>
        <w:widowControl w:val="0"/>
        <w:numPr>
          <w:ilvl w:val="0"/>
          <w:numId w:val="23"/>
        </w:numPr>
        <w:spacing w:before="120"/>
        <w:rPr>
          <w:rFonts w:cs="Arial"/>
        </w:rPr>
      </w:pPr>
      <w:r w:rsidRPr="00241E45">
        <w:rPr>
          <w:rFonts w:cs="Arial"/>
        </w:rPr>
        <w:t xml:space="preserve">Notice there are three tables available </w:t>
      </w:r>
      <w:r w:rsidR="00FB07A4" w:rsidRPr="00241E45">
        <w:rPr>
          <w:rFonts w:cs="Arial"/>
        </w:rPr>
        <w:t>called</w:t>
      </w:r>
      <w:r w:rsidRPr="00241E45">
        <w:rPr>
          <w:rFonts w:cs="Arial"/>
        </w:rPr>
        <w:t xml:space="preserve"> </w:t>
      </w:r>
      <w:r w:rsidRPr="00241E45">
        <w:rPr>
          <w:rFonts w:cs="Arial"/>
          <w:color w:val="0000FF"/>
        </w:rPr>
        <w:t>CUSTOMER_TRANSACTIONS</w:t>
      </w:r>
      <w:r w:rsidRPr="00241E45">
        <w:rPr>
          <w:rFonts w:cs="Arial"/>
        </w:rPr>
        <w:t xml:space="preserve">. </w:t>
      </w:r>
    </w:p>
    <w:p w14:paraId="500F50A8" w14:textId="6AA1D09D" w:rsidR="00562F20" w:rsidRPr="00241E45" w:rsidRDefault="00562F20" w:rsidP="00562F20">
      <w:pPr>
        <w:pStyle w:val="StepList10"/>
        <w:keepLines w:val="0"/>
        <w:widowControl w:val="0"/>
        <w:tabs>
          <w:tab w:val="clear" w:pos="792"/>
        </w:tabs>
        <w:spacing w:before="120"/>
        <w:ind w:firstLine="0"/>
        <w:rPr>
          <w:rFonts w:cs="Arial"/>
        </w:rPr>
      </w:pPr>
      <w:r w:rsidRPr="00241E45">
        <w:rPr>
          <w:rFonts w:cs="Arial"/>
        </w:rPr>
        <w:t xml:space="preserve">The first two tables are from two Db2 Warehouse on Cloud databases called BLUDB, and the third table is from our z/OS database called SQL92 that is available through the DVM connection </w:t>
      </w:r>
      <w:r w:rsidR="009D33C6" w:rsidRPr="00241E45">
        <w:rPr>
          <w:rFonts w:cs="Arial"/>
        </w:rPr>
        <w:t>you</w:t>
      </w:r>
      <w:r w:rsidRPr="00241E45">
        <w:rPr>
          <w:rFonts w:cs="Arial"/>
        </w:rPr>
        <w:t xml:space="preserve"> created earlier.</w:t>
      </w:r>
    </w:p>
    <w:p w14:paraId="694316E2" w14:textId="555EC56E" w:rsidR="00562F20" w:rsidRPr="00241E45" w:rsidRDefault="00562F20" w:rsidP="00562F20">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44B36DB3" wp14:editId="740DF010">
            <wp:extent cx="4845400" cy="1035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2384" cy="1040814"/>
                    </a:xfrm>
                    <a:prstGeom prst="rect">
                      <a:avLst/>
                    </a:prstGeom>
                    <a:noFill/>
                    <a:ln>
                      <a:noFill/>
                    </a:ln>
                  </pic:spPr>
                </pic:pic>
              </a:graphicData>
            </a:graphic>
          </wp:inline>
        </w:drawing>
      </w:r>
    </w:p>
    <w:p w14:paraId="71A1D3BB" w14:textId="1375F822" w:rsidR="00225693" w:rsidRPr="00241E45" w:rsidRDefault="00562F20" w:rsidP="004C042B">
      <w:pPr>
        <w:pStyle w:val="StepList10"/>
        <w:keepLines w:val="0"/>
        <w:widowControl w:val="0"/>
        <w:numPr>
          <w:ilvl w:val="0"/>
          <w:numId w:val="23"/>
        </w:numPr>
        <w:spacing w:before="120"/>
        <w:rPr>
          <w:rFonts w:cs="Arial"/>
        </w:rPr>
      </w:pPr>
      <w:r w:rsidRPr="00241E45">
        <w:rPr>
          <w:rFonts w:cs="Arial"/>
        </w:rPr>
        <w:t>C</w:t>
      </w:r>
      <w:r w:rsidR="00620940" w:rsidRPr="00241E45">
        <w:rPr>
          <w:rFonts w:cs="Arial"/>
        </w:rPr>
        <w:t>lick</w:t>
      </w:r>
      <w:r w:rsidR="00225693" w:rsidRPr="00241E45">
        <w:rPr>
          <w:rFonts w:cs="Arial"/>
        </w:rPr>
        <w:t xml:space="preserve"> the</w:t>
      </w:r>
      <w:r w:rsidR="00620940" w:rsidRPr="00241E45">
        <w:rPr>
          <w:rFonts w:cs="Arial"/>
        </w:rPr>
        <w:t xml:space="preserve"> </w:t>
      </w:r>
      <w:r w:rsidR="00DE0947" w:rsidRPr="00241E45">
        <w:rPr>
          <w:rFonts w:cs="Arial"/>
          <w:color w:val="0000FF"/>
        </w:rPr>
        <w:t>gear</w:t>
      </w:r>
      <w:r w:rsidR="002D4BEC" w:rsidRPr="00241E45">
        <w:rPr>
          <w:rFonts w:cs="Arial"/>
        </w:rPr>
        <w:t xml:space="preserve"> icon,</w:t>
      </w:r>
      <w:r w:rsidR="00DE0947" w:rsidRPr="00241E45">
        <w:rPr>
          <w:rFonts w:cs="Arial"/>
        </w:rPr>
        <w:t xml:space="preserve"> then select</w:t>
      </w:r>
      <w:r w:rsidR="00225693" w:rsidRPr="00241E45">
        <w:rPr>
          <w:rFonts w:cs="Arial"/>
        </w:rPr>
        <w:t xml:space="preserve"> </w:t>
      </w:r>
      <w:r w:rsidR="00DE0947" w:rsidRPr="00241E45">
        <w:rPr>
          <w:rFonts w:cs="Arial"/>
          <w:color w:val="0000FF"/>
        </w:rPr>
        <w:t>Group tables with identical names</w:t>
      </w:r>
      <w:r w:rsidR="00D80C14">
        <w:rPr>
          <w:rFonts w:cs="Arial"/>
          <w:color w:val="0000FF"/>
        </w:rPr>
        <w:t>.</w:t>
      </w:r>
    </w:p>
    <w:p w14:paraId="573D0E4A" w14:textId="1032996F" w:rsidR="00241E45" w:rsidRDefault="006A4AAE" w:rsidP="00903636">
      <w:pPr>
        <w:pStyle w:val="StepList10"/>
        <w:keepLines w:val="0"/>
        <w:widowControl w:val="0"/>
        <w:tabs>
          <w:tab w:val="clear" w:pos="792"/>
        </w:tabs>
        <w:spacing w:before="120"/>
        <w:ind w:firstLine="0"/>
        <w:rPr>
          <w:rFonts w:cs="Arial"/>
        </w:rPr>
      </w:pPr>
      <w:r w:rsidRPr="006A4AAE">
        <w:rPr>
          <w:rFonts w:cs="Arial"/>
        </w:rPr>
        <w:drawing>
          <wp:inline distT="0" distB="0" distL="0" distR="0" wp14:anchorId="0034F704" wp14:editId="2863BB6D">
            <wp:extent cx="4286480" cy="18833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53"/>
                    <a:stretch>
                      <a:fillRect/>
                    </a:stretch>
                  </pic:blipFill>
                  <pic:spPr>
                    <a:xfrm>
                      <a:off x="0" y="0"/>
                      <a:ext cx="4373898" cy="1921708"/>
                    </a:xfrm>
                    <a:prstGeom prst="rect">
                      <a:avLst/>
                    </a:prstGeom>
                  </pic:spPr>
                </pic:pic>
              </a:graphicData>
            </a:graphic>
          </wp:inline>
        </w:drawing>
      </w:r>
    </w:p>
    <w:p w14:paraId="2F25C02C" w14:textId="77777777" w:rsidR="00241E45" w:rsidRDefault="00241E45">
      <w:pPr>
        <w:spacing w:before="0" w:after="0"/>
        <w:rPr>
          <w:rFonts w:cs="Arial"/>
          <w:szCs w:val="22"/>
        </w:rPr>
      </w:pPr>
      <w:r>
        <w:rPr>
          <w:rFonts w:cs="Arial"/>
        </w:rPr>
        <w:br w:type="page"/>
      </w:r>
    </w:p>
    <w:p w14:paraId="64CC9F32" w14:textId="6BAD2E5C" w:rsidR="00A7436E" w:rsidRPr="00241E45" w:rsidRDefault="00A7436E" w:rsidP="008F01B9">
      <w:pPr>
        <w:pStyle w:val="StepList10"/>
        <w:keepLines w:val="0"/>
        <w:widowControl w:val="0"/>
        <w:numPr>
          <w:ilvl w:val="0"/>
          <w:numId w:val="23"/>
        </w:numPr>
        <w:spacing w:before="120"/>
        <w:rPr>
          <w:rFonts w:cs="Arial"/>
        </w:rPr>
      </w:pPr>
      <w:r w:rsidRPr="00241E45">
        <w:rPr>
          <w:rFonts w:cs="Arial"/>
        </w:rPr>
        <w:lastRenderedPageBreak/>
        <w:t>This</w:t>
      </w:r>
      <w:r w:rsidR="008F01B9" w:rsidRPr="00241E45">
        <w:rPr>
          <w:rFonts w:cs="Arial"/>
        </w:rPr>
        <w:t xml:space="preserve"> </w:t>
      </w:r>
      <w:r w:rsidR="00625EAE" w:rsidRPr="00241E45">
        <w:rPr>
          <w:rFonts w:cs="Arial"/>
        </w:rPr>
        <w:t>“T</w:t>
      </w:r>
      <w:r w:rsidR="008F01B9" w:rsidRPr="00241E45">
        <w:rPr>
          <w:rFonts w:cs="Arial"/>
        </w:rPr>
        <w:t xml:space="preserve">able </w:t>
      </w:r>
      <w:r w:rsidR="00625EAE" w:rsidRPr="00241E45">
        <w:rPr>
          <w:rFonts w:cs="Arial"/>
        </w:rPr>
        <w:t>G</w:t>
      </w:r>
      <w:r w:rsidR="008F01B9" w:rsidRPr="00241E45">
        <w:rPr>
          <w:rFonts w:cs="Arial"/>
        </w:rPr>
        <w:t>rouping</w:t>
      </w:r>
      <w:r w:rsidR="00625EAE" w:rsidRPr="00241E45">
        <w:rPr>
          <w:rFonts w:cs="Arial"/>
        </w:rPr>
        <w:t>” (AKA “Schema Folding”)</w:t>
      </w:r>
      <w:r w:rsidRPr="00241E45">
        <w:rPr>
          <w:rFonts w:cs="Arial"/>
        </w:rPr>
        <w:t xml:space="preserve"> </w:t>
      </w:r>
      <w:r w:rsidR="00D30EBF" w:rsidRPr="00241E45">
        <w:rPr>
          <w:rFonts w:cs="Arial"/>
        </w:rPr>
        <w:t>leverages a</w:t>
      </w:r>
      <w:r w:rsidR="00D972AF" w:rsidRPr="00241E45">
        <w:rPr>
          <w:rFonts w:cs="Arial"/>
        </w:rPr>
        <w:t xml:space="preserve"> powerful</w:t>
      </w:r>
      <w:r w:rsidRPr="00241E45">
        <w:rPr>
          <w:rFonts w:cs="Arial"/>
        </w:rPr>
        <w:t xml:space="preserve"> DV feature </w:t>
      </w:r>
      <w:r w:rsidR="00625EAE" w:rsidRPr="00241E45">
        <w:rPr>
          <w:rFonts w:cs="Arial"/>
        </w:rPr>
        <w:t xml:space="preserve">that </w:t>
      </w:r>
      <w:r w:rsidRPr="00241E45">
        <w:rPr>
          <w:rFonts w:cs="Arial"/>
        </w:rPr>
        <w:t xml:space="preserve">groups tables with the same names across data sources and </w:t>
      </w:r>
      <w:r w:rsidR="00625EAE" w:rsidRPr="00241E45">
        <w:rPr>
          <w:rFonts w:cs="Arial"/>
        </w:rPr>
        <w:t>presents</w:t>
      </w:r>
      <w:r w:rsidRPr="00241E45">
        <w:rPr>
          <w:rFonts w:cs="Arial"/>
        </w:rPr>
        <w:t xml:space="preserve"> them as a single </w:t>
      </w:r>
      <w:r w:rsidR="00625EAE" w:rsidRPr="00241E45">
        <w:rPr>
          <w:rFonts w:cs="Arial"/>
        </w:rPr>
        <w:t>entity</w:t>
      </w:r>
      <w:r w:rsidRPr="00241E45">
        <w:rPr>
          <w:rFonts w:cs="Arial"/>
        </w:rPr>
        <w:t xml:space="preserve">. </w:t>
      </w:r>
      <w:r w:rsidR="00D972AF" w:rsidRPr="00241E45">
        <w:rPr>
          <w:rFonts w:cs="Arial"/>
        </w:rPr>
        <w:t xml:space="preserve">For </w:t>
      </w:r>
      <w:r w:rsidR="00C93620" w:rsidRPr="00241E45">
        <w:rPr>
          <w:rFonts w:cs="Arial"/>
        </w:rPr>
        <w:t xml:space="preserve">you </w:t>
      </w:r>
      <w:r w:rsidR="00D972AF" w:rsidRPr="00241E45">
        <w:rPr>
          <w:rFonts w:cs="Arial"/>
        </w:rPr>
        <w:t xml:space="preserve">RDBMS people, think of it as a </w:t>
      </w:r>
      <w:r w:rsidR="00D80C14">
        <w:rPr>
          <w:rFonts w:cs="Arial"/>
        </w:rPr>
        <w:t>“</w:t>
      </w:r>
      <w:r w:rsidR="00D972AF" w:rsidRPr="00241E45">
        <w:rPr>
          <w:rFonts w:cs="Arial"/>
        </w:rPr>
        <w:t>union all</w:t>
      </w:r>
      <w:r w:rsidR="00D80C14">
        <w:rPr>
          <w:rFonts w:cs="Arial"/>
        </w:rPr>
        <w:t>”</w:t>
      </w:r>
      <w:r w:rsidR="00D972AF" w:rsidRPr="00241E45">
        <w:rPr>
          <w:rFonts w:cs="Arial"/>
        </w:rPr>
        <w:t xml:space="preserve"> join across databases </w:t>
      </w:r>
      <w:r w:rsidR="00C66888" w:rsidRPr="00241E45">
        <w:rPr>
          <w:rFonts w:cs="Arial"/>
        </w:rPr>
        <w:t>of different types</w:t>
      </w:r>
      <w:r w:rsidR="00C93620" w:rsidRPr="00241E45">
        <w:rPr>
          <w:rFonts w:cs="Arial"/>
        </w:rPr>
        <w:t xml:space="preserve"> (Db2, SQL Server, Oracle, Db2 z/OS, etc.)</w:t>
      </w:r>
      <w:r w:rsidR="00C66888" w:rsidRPr="00241E45">
        <w:rPr>
          <w:rFonts w:cs="Arial"/>
        </w:rPr>
        <w:t xml:space="preserve"> located </w:t>
      </w:r>
      <w:r w:rsidR="00D972AF" w:rsidRPr="00241E45">
        <w:rPr>
          <w:rFonts w:cs="Arial"/>
        </w:rPr>
        <w:t>anywhere in the world</w:t>
      </w:r>
      <w:r w:rsidR="00682327" w:rsidRPr="00241E45">
        <w:rPr>
          <w:rFonts w:cs="Arial"/>
        </w:rPr>
        <w:t>, all with one click of a button!</w:t>
      </w:r>
    </w:p>
    <w:p w14:paraId="68850B8C" w14:textId="125E47B7" w:rsidR="00A7436E" w:rsidRPr="00241E45" w:rsidRDefault="00D30EBF" w:rsidP="00A7436E">
      <w:pPr>
        <w:pStyle w:val="StepList10"/>
        <w:keepLines w:val="0"/>
        <w:widowControl w:val="0"/>
        <w:tabs>
          <w:tab w:val="clear" w:pos="792"/>
        </w:tabs>
        <w:spacing w:before="120"/>
        <w:ind w:firstLine="0"/>
        <w:rPr>
          <w:rFonts w:cs="Arial"/>
        </w:rPr>
      </w:pPr>
      <w:r w:rsidRPr="00241E45">
        <w:rPr>
          <w:rFonts w:cs="Arial"/>
        </w:rPr>
        <w:t>Example: N</w:t>
      </w:r>
      <w:r w:rsidR="00A7436E" w:rsidRPr="00241E45">
        <w:rPr>
          <w:rFonts w:cs="Arial"/>
        </w:rPr>
        <w:t xml:space="preserve">otice how </w:t>
      </w:r>
      <w:r w:rsidR="003662C7" w:rsidRPr="00241E45">
        <w:rPr>
          <w:rFonts w:cs="Arial"/>
        </w:rPr>
        <w:t>three</w:t>
      </w:r>
      <w:r w:rsidR="00A7436E" w:rsidRPr="00241E45">
        <w:rPr>
          <w:rFonts w:cs="Arial"/>
        </w:rPr>
        <w:t xml:space="preserve"> tables called </w:t>
      </w:r>
      <w:r w:rsidR="00A7436E" w:rsidRPr="00241E45">
        <w:rPr>
          <w:rFonts w:cs="Arial"/>
          <w:color w:val="0000FF"/>
        </w:rPr>
        <w:t>CUSTOMER_TRANSACTIONS</w:t>
      </w:r>
      <w:r w:rsidR="00A7436E" w:rsidRPr="00241E45">
        <w:rPr>
          <w:rFonts w:cs="Arial"/>
        </w:rPr>
        <w:t xml:space="preserve"> from </w:t>
      </w:r>
      <w:r w:rsidR="003662C7" w:rsidRPr="00241E45">
        <w:rPr>
          <w:rFonts w:cs="Arial"/>
        </w:rPr>
        <w:t>three</w:t>
      </w:r>
      <w:r w:rsidR="00A7436E" w:rsidRPr="00241E45">
        <w:rPr>
          <w:rFonts w:cs="Arial"/>
        </w:rPr>
        <w:t xml:space="preserve"> different databases </w:t>
      </w:r>
      <w:r w:rsidRPr="00241E45">
        <w:rPr>
          <w:rFonts w:cs="Arial"/>
        </w:rPr>
        <w:t>(</w:t>
      </w:r>
      <w:r w:rsidR="003662C7" w:rsidRPr="00241E45">
        <w:rPr>
          <w:rFonts w:cs="Arial"/>
        </w:rPr>
        <w:t>two</w:t>
      </w:r>
      <w:r w:rsidRPr="00241E45">
        <w:rPr>
          <w:rFonts w:cs="Arial"/>
        </w:rPr>
        <w:t xml:space="preserve"> called BLUDB</w:t>
      </w:r>
      <w:r w:rsidR="003662C7" w:rsidRPr="00241E45">
        <w:rPr>
          <w:rFonts w:cs="Arial"/>
        </w:rPr>
        <w:t>, one called SQL92</w:t>
      </w:r>
      <w:r w:rsidRPr="00241E45">
        <w:rPr>
          <w:rFonts w:cs="Arial"/>
        </w:rPr>
        <w:t xml:space="preserve">) </w:t>
      </w:r>
      <w:r w:rsidR="00A7436E" w:rsidRPr="00241E45">
        <w:rPr>
          <w:rFonts w:cs="Arial"/>
        </w:rPr>
        <w:t>are treated as one table.</w:t>
      </w:r>
    </w:p>
    <w:p w14:paraId="0181A8A3" w14:textId="028E85C2" w:rsidR="00A7436E" w:rsidRPr="00241E45" w:rsidRDefault="003662C7" w:rsidP="00A7436E">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463E7501" wp14:editId="0C450521">
            <wp:extent cx="5860415" cy="624217"/>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2655" cy="637237"/>
                    </a:xfrm>
                    <a:prstGeom prst="rect">
                      <a:avLst/>
                    </a:prstGeom>
                    <a:noFill/>
                    <a:ln>
                      <a:noFill/>
                    </a:ln>
                  </pic:spPr>
                </pic:pic>
              </a:graphicData>
            </a:graphic>
          </wp:inline>
        </w:drawing>
      </w:r>
    </w:p>
    <w:p w14:paraId="6554C4D6" w14:textId="6DD861CD" w:rsidR="00A919D6" w:rsidRPr="00241E45" w:rsidRDefault="00225693" w:rsidP="004C042B">
      <w:pPr>
        <w:pStyle w:val="StepList10"/>
        <w:keepLines w:val="0"/>
        <w:widowControl w:val="0"/>
        <w:numPr>
          <w:ilvl w:val="0"/>
          <w:numId w:val="23"/>
        </w:numPr>
        <w:spacing w:before="120"/>
        <w:rPr>
          <w:rFonts w:cs="Arial"/>
        </w:rPr>
      </w:pPr>
      <w:r w:rsidRPr="00241E45">
        <w:rPr>
          <w:rFonts w:cs="Arial"/>
        </w:rPr>
        <w:t>Se</w:t>
      </w:r>
      <w:r w:rsidR="00A919D6" w:rsidRPr="00241E45">
        <w:rPr>
          <w:rFonts w:cs="Arial"/>
        </w:rPr>
        <w:t>lect tables</w:t>
      </w:r>
      <w:r w:rsidRPr="00241E45">
        <w:rPr>
          <w:rFonts w:cs="Arial"/>
        </w:rPr>
        <w:t xml:space="preserve"> </w:t>
      </w:r>
      <w:r w:rsidRPr="00241E45">
        <w:rPr>
          <w:rFonts w:cs="Arial"/>
          <w:color w:val="0000FF"/>
        </w:rPr>
        <w:t>CUSTOMER_TRANSACTIONS</w:t>
      </w:r>
      <w:r w:rsidRPr="00241E45">
        <w:rPr>
          <w:rFonts w:cs="Arial"/>
        </w:rPr>
        <w:t xml:space="preserve"> </w:t>
      </w:r>
      <w:r w:rsidR="00A919D6" w:rsidRPr="00241E45">
        <w:rPr>
          <w:rFonts w:cs="Arial"/>
        </w:rPr>
        <w:t>and</w:t>
      </w:r>
      <w:r w:rsidRPr="00241E45">
        <w:rPr>
          <w:rFonts w:cs="Arial"/>
        </w:rPr>
        <w:t xml:space="preserve"> </w:t>
      </w:r>
      <w:r w:rsidRPr="00241E45">
        <w:rPr>
          <w:rFonts w:cs="Arial"/>
          <w:color w:val="0000FF"/>
        </w:rPr>
        <w:t>STOCK_SYMBOLS</w:t>
      </w:r>
      <w:r w:rsidR="00D80C14">
        <w:rPr>
          <w:rFonts w:cs="Arial"/>
          <w:color w:val="0000FF"/>
        </w:rPr>
        <w:t>.</w:t>
      </w:r>
      <w:r w:rsidRPr="00241E45">
        <w:rPr>
          <w:rFonts w:cs="Arial"/>
        </w:rPr>
        <w:t xml:space="preserve"> </w:t>
      </w:r>
    </w:p>
    <w:p w14:paraId="2CD984F1" w14:textId="74F87181" w:rsidR="00225693" w:rsidRPr="00241E45" w:rsidRDefault="00A919D6" w:rsidP="00A919D6">
      <w:pPr>
        <w:pStyle w:val="StepList10"/>
        <w:keepLines w:val="0"/>
        <w:widowControl w:val="0"/>
        <w:tabs>
          <w:tab w:val="clear" w:pos="792"/>
        </w:tabs>
        <w:spacing w:before="120"/>
        <w:ind w:firstLine="0"/>
        <w:rPr>
          <w:rFonts w:cs="Arial"/>
        </w:rPr>
      </w:pPr>
      <w:r w:rsidRPr="00241E45">
        <w:rPr>
          <w:rFonts w:cs="Arial"/>
        </w:rPr>
        <w:t>C</w:t>
      </w:r>
      <w:r w:rsidR="00225693" w:rsidRPr="00241E45">
        <w:rPr>
          <w:rFonts w:cs="Arial"/>
        </w:rPr>
        <w:t xml:space="preserve">lick </w:t>
      </w:r>
      <w:r w:rsidR="007D3830" w:rsidRPr="00241E45">
        <w:rPr>
          <w:rFonts w:cs="Arial"/>
          <w:color w:val="0000FF"/>
        </w:rPr>
        <w:t>Add to cart</w:t>
      </w:r>
      <w:r w:rsidR="00D80C14">
        <w:rPr>
          <w:rFonts w:cs="Arial"/>
        </w:rPr>
        <w:t>.</w:t>
      </w:r>
    </w:p>
    <w:p w14:paraId="2736ECC2" w14:textId="79800ED5" w:rsidR="00F55E54" w:rsidRPr="00241E45" w:rsidRDefault="00136BCD" w:rsidP="00F55E54">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5C3084DC" wp14:editId="5FCB91AD">
            <wp:extent cx="5860473" cy="2953166"/>
            <wp:effectExtent l="0" t="0" r="698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4099" cy="2980189"/>
                    </a:xfrm>
                    <a:prstGeom prst="rect">
                      <a:avLst/>
                    </a:prstGeom>
                  </pic:spPr>
                </pic:pic>
              </a:graphicData>
            </a:graphic>
          </wp:inline>
        </w:drawing>
      </w:r>
    </w:p>
    <w:p w14:paraId="073EB426" w14:textId="7A27667C" w:rsidR="00F55E54" w:rsidRPr="00241E45" w:rsidRDefault="00F55E54" w:rsidP="004C042B">
      <w:pPr>
        <w:pStyle w:val="StepList10"/>
        <w:keepLines w:val="0"/>
        <w:widowControl w:val="0"/>
        <w:numPr>
          <w:ilvl w:val="0"/>
          <w:numId w:val="23"/>
        </w:numPr>
        <w:spacing w:before="120"/>
        <w:rPr>
          <w:rFonts w:cs="Arial"/>
        </w:rPr>
      </w:pPr>
      <w:r w:rsidRPr="00241E45">
        <w:rPr>
          <w:rFonts w:cs="Arial"/>
        </w:rPr>
        <w:t xml:space="preserve">Click </w:t>
      </w:r>
      <w:r w:rsidR="002873EC" w:rsidRPr="00241E45">
        <w:rPr>
          <w:rFonts w:cs="Arial"/>
          <w:color w:val="0000FF"/>
        </w:rPr>
        <w:t>View cart</w:t>
      </w:r>
      <w:r w:rsidR="00D80C14">
        <w:rPr>
          <w:rFonts w:cs="Arial"/>
          <w:color w:val="0000FF"/>
        </w:rPr>
        <w:t>.</w:t>
      </w:r>
    </w:p>
    <w:p w14:paraId="4AB47B18" w14:textId="40C5F166" w:rsidR="00F55E54" w:rsidRPr="00241E45" w:rsidRDefault="00E61FB3" w:rsidP="00F55E54">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6C2BF250" wp14:editId="2E01B4E8">
            <wp:extent cx="1536347" cy="425450"/>
            <wp:effectExtent l="0" t="0" r="6985"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3191" cy="438422"/>
                    </a:xfrm>
                    <a:prstGeom prst="rect">
                      <a:avLst/>
                    </a:prstGeom>
                  </pic:spPr>
                </pic:pic>
              </a:graphicData>
            </a:graphic>
          </wp:inline>
        </w:drawing>
      </w:r>
    </w:p>
    <w:p w14:paraId="2CAFA41E" w14:textId="77777777" w:rsidR="00D02437" w:rsidRPr="00241E45" w:rsidRDefault="00D02437">
      <w:pPr>
        <w:spacing w:before="0" w:after="0"/>
        <w:rPr>
          <w:rFonts w:cs="Arial"/>
          <w:szCs w:val="22"/>
        </w:rPr>
      </w:pPr>
      <w:r w:rsidRPr="00241E45">
        <w:rPr>
          <w:rFonts w:cs="Arial"/>
        </w:rPr>
        <w:br w:type="page"/>
      </w:r>
    </w:p>
    <w:p w14:paraId="2B30E19A" w14:textId="66B20F30" w:rsidR="00810E8D" w:rsidRPr="00241E45" w:rsidRDefault="00810E8D" w:rsidP="00810E8D">
      <w:pPr>
        <w:pStyle w:val="StepList10"/>
        <w:keepLines w:val="0"/>
        <w:widowControl w:val="0"/>
        <w:numPr>
          <w:ilvl w:val="0"/>
          <w:numId w:val="23"/>
        </w:numPr>
        <w:spacing w:before="120"/>
        <w:rPr>
          <w:rFonts w:cs="Arial"/>
        </w:rPr>
      </w:pPr>
      <w:r w:rsidRPr="00241E45">
        <w:rPr>
          <w:rFonts w:cs="Arial"/>
        </w:rPr>
        <w:lastRenderedPageBreak/>
        <w:t>In t</w:t>
      </w:r>
      <w:r w:rsidR="00D66474" w:rsidRPr="00241E45">
        <w:rPr>
          <w:rFonts w:cs="Arial"/>
        </w:rPr>
        <w:t>he</w:t>
      </w:r>
      <w:r w:rsidRPr="00241E45">
        <w:rPr>
          <w:rFonts w:cs="Arial"/>
        </w:rPr>
        <w:t xml:space="preserve"> section</w:t>
      </w:r>
      <w:r w:rsidR="00D66474" w:rsidRPr="00241E45">
        <w:rPr>
          <w:rFonts w:cs="Arial"/>
        </w:rPr>
        <w:t xml:space="preserve"> </w:t>
      </w:r>
      <w:r w:rsidR="00AB3B01" w:rsidRPr="00241E45">
        <w:rPr>
          <w:rFonts w:cs="Arial"/>
          <w:color w:val="0000FF"/>
        </w:rPr>
        <w:t>Review car</w:t>
      </w:r>
      <w:r w:rsidR="00033941" w:rsidRPr="00241E45">
        <w:rPr>
          <w:rFonts w:cs="Arial"/>
          <w:color w:val="0000FF"/>
        </w:rPr>
        <w:t>t</w:t>
      </w:r>
      <w:r w:rsidR="00AB3B01" w:rsidRPr="00241E45">
        <w:rPr>
          <w:rFonts w:cs="Arial"/>
          <w:color w:val="0000FF"/>
        </w:rPr>
        <w:t xml:space="preserve"> and Virtualize tables</w:t>
      </w:r>
      <w:r w:rsidRPr="00241E45">
        <w:rPr>
          <w:rFonts w:cs="Arial"/>
        </w:rPr>
        <w:t xml:space="preserve">, notice the </w:t>
      </w:r>
      <w:r w:rsidRPr="00241E45">
        <w:rPr>
          <w:rFonts w:cs="Arial"/>
          <w:color w:val="0000FF"/>
        </w:rPr>
        <w:t>Grouped tables</w:t>
      </w:r>
      <w:r w:rsidRPr="00241E45">
        <w:rPr>
          <w:rFonts w:cs="Arial"/>
        </w:rPr>
        <w:t xml:space="preserve"> </w:t>
      </w:r>
      <w:r w:rsidR="00F073AC" w:rsidRPr="00241E45">
        <w:rPr>
          <w:rFonts w:cs="Arial"/>
        </w:rPr>
        <w:t>column which s</w:t>
      </w:r>
      <w:r w:rsidRPr="00241E45">
        <w:rPr>
          <w:rFonts w:cs="Arial"/>
        </w:rPr>
        <w:t xml:space="preserve">hows the number 3 to indicate the three </w:t>
      </w:r>
      <w:r w:rsidRPr="00241E45">
        <w:rPr>
          <w:rFonts w:cs="Arial"/>
          <w:color w:val="0000FF"/>
        </w:rPr>
        <w:t>CUSTOMER_TRANSACTIONS tables</w:t>
      </w:r>
      <w:r w:rsidRPr="00241E45">
        <w:rPr>
          <w:rFonts w:cs="Arial"/>
        </w:rPr>
        <w:t xml:space="preserve"> residing in three different databases to be schema folded as a single virtual table.</w:t>
      </w:r>
    </w:p>
    <w:p w14:paraId="482C57D3" w14:textId="5493905E" w:rsidR="00D66474" w:rsidRPr="00241E45" w:rsidRDefault="00810E8D" w:rsidP="00810E8D">
      <w:pPr>
        <w:pStyle w:val="StepList10"/>
        <w:keepLines w:val="0"/>
        <w:widowControl w:val="0"/>
        <w:tabs>
          <w:tab w:val="clear" w:pos="792"/>
        </w:tabs>
        <w:spacing w:before="120"/>
        <w:ind w:firstLine="0"/>
        <w:rPr>
          <w:rFonts w:cs="Arial"/>
        </w:rPr>
      </w:pPr>
      <w:r w:rsidRPr="00241E45">
        <w:rPr>
          <w:rFonts w:cs="Arial"/>
        </w:rPr>
        <w:t>S</w:t>
      </w:r>
      <w:r w:rsidR="00D66474" w:rsidRPr="00241E45">
        <w:rPr>
          <w:rFonts w:cs="Arial"/>
        </w:rPr>
        <w:t xml:space="preserve">elect </w:t>
      </w:r>
      <w:r w:rsidR="00476949">
        <w:rPr>
          <w:rFonts w:cs="Arial"/>
        </w:rPr>
        <w:t xml:space="preserve">the </w:t>
      </w:r>
      <w:r w:rsidR="00D66474" w:rsidRPr="00241E45">
        <w:rPr>
          <w:rFonts w:cs="Arial"/>
          <w:color w:val="0000FF"/>
        </w:rPr>
        <w:t>My virtualized data</w:t>
      </w:r>
      <w:r w:rsidR="00476949">
        <w:rPr>
          <w:rFonts w:cs="Arial"/>
          <w:color w:val="0000FF"/>
        </w:rPr>
        <w:t xml:space="preserve"> </w:t>
      </w:r>
      <w:r w:rsidR="00476949" w:rsidRPr="00E861D3">
        <w:rPr>
          <w:rFonts w:cs="Arial"/>
          <w:color w:val="000000" w:themeColor="text1"/>
        </w:rPr>
        <w:t>button</w:t>
      </w:r>
      <w:r w:rsidR="00D80C14">
        <w:rPr>
          <w:rFonts w:cs="Arial"/>
          <w:color w:val="0000FF"/>
        </w:rPr>
        <w:t>.</w:t>
      </w:r>
    </w:p>
    <w:p w14:paraId="398AB4C6" w14:textId="3CB89D8C" w:rsidR="00D66474" w:rsidRPr="00241E45" w:rsidRDefault="00D66474" w:rsidP="00D66474">
      <w:pPr>
        <w:pStyle w:val="StepList10"/>
        <w:keepLines w:val="0"/>
        <w:widowControl w:val="0"/>
        <w:tabs>
          <w:tab w:val="clear" w:pos="792"/>
        </w:tabs>
        <w:spacing w:before="120"/>
        <w:ind w:firstLine="0"/>
        <w:rPr>
          <w:rFonts w:cs="Arial"/>
        </w:rPr>
      </w:pPr>
      <w:r w:rsidRPr="00241E45">
        <w:rPr>
          <w:rFonts w:cs="Arial"/>
        </w:rPr>
        <w:t xml:space="preserve">Uncheck </w:t>
      </w:r>
      <w:r w:rsidR="009A597D">
        <w:rPr>
          <w:rFonts w:cs="Arial"/>
        </w:rPr>
        <w:t>the</w:t>
      </w:r>
      <w:r w:rsidR="009A597D" w:rsidRPr="00241E45">
        <w:rPr>
          <w:rFonts w:cs="Arial"/>
          <w:color w:val="0000FF"/>
        </w:rPr>
        <w:t xml:space="preserve"> </w:t>
      </w:r>
      <w:r w:rsidRPr="00241E45">
        <w:rPr>
          <w:rFonts w:cs="Arial"/>
          <w:color w:val="0000FF"/>
        </w:rPr>
        <w:t>Submit to catalog</w:t>
      </w:r>
      <w:r w:rsidR="009A597D">
        <w:rPr>
          <w:rFonts w:cs="Arial"/>
          <w:color w:val="0000FF"/>
        </w:rPr>
        <w:t xml:space="preserve"> </w:t>
      </w:r>
      <w:r w:rsidR="009A597D" w:rsidRPr="00E861D3">
        <w:rPr>
          <w:rFonts w:cs="Arial"/>
          <w:color w:val="000000" w:themeColor="text1"/>
        </w:rPr>
        <w:t>box</w:t>
      </w:r>
      <w:r w:rsidR="00D80C14">
        <w:rPr>
          <w:rFonts w:cs="Arial"/>
          <w:color w:val="0000FF"/>
        </w:rPr>
        <w:t>.</w:t>
      </w:r>
    </w:p>
    <w:p w14:paraId="49862008" w14:textId="6634BEF0" w:rsidR="00303BE5" w:rsidRPr="00241E45" w:rsidRDefault="00D66474" w:rsidP="0002470C">
      <w:pPr>
        <w:pStyle w:val="StepList10"/>
        <w:keepLines w:val="0"/>
        <w:widowControl w:val="0"/>
        <w:tabs>
          <w:tab w:val="clear" w:pos="792"/>
        </w:tabs>
        <w:spacing w:before="120"/>
        <w:ind w:firstLine="0"/>
        <w:rPr>
          <w:rFonts w:cs="Arial"/>
        </w:rPr>
      </w:pPr>
      <w:r w:rsidRPr="00241E45">
        <w:rPr>
          <w:rFonts w:cs="Arial"/>
        </w:rPr>
        <w:t xml:space="preserve">Click </w:t>
      </w:r>
      <w:r w:rsidR="00CC7B24" w:rsidRPr="00241E45">
        <w:rPr>
          <w:rFonts w:cs="Arial"/>
          <w:color w:val="0000FF"/>
        </w:rPr>
        <w:t>Virtualize</w:t>
      </w:r>
      <w:r w:rsidR="00D80C14">
        <w:rPr>
          <w:rFonts w:cs="Arial"/>
          <w:color w:val="0000FF"/>
        </w:rPr>
        <w:t>.</w:t>
      </w:r>
    </w:p>
    <w:p w14:paraId="692FFC1D" w14:textId="5C0724F5" w:rsidR="0002470C" w:rsidRPr="00241E45" w:rsidRDefault="0002470C" w:rsidP="0002470C">
      <w:pPr>
        <w:pStyle w:val="StepList10"/>
        <w:keepLines w:val="0"/>
        <w:widowControl w:val="0"/>
        <w:tabs>
          <w:tab w:val="clear" w:pos="792"/>
        </w:tabs>
        <w:spacing w:before="120"/>
        <w:ind w:firstLine="0"/>
        <w:rPr>
          <w:rFonts w:cs="Arial"/>
          <w:color w:val="0000FF"/>
        </w:rPr>
      </w:pPr>
      <w:r w:rsidRPr="00241E45">
        <w:rPr>
          <w:rFonts w:cs="Arial"/>
          <w:noProof/>
          <w:color w:val="0000FF"/>
        </w:rPr>
        <w:drawing>
          <wp:inline distT="0" distB="0" distL="0" distR="0" wp14:anchorId="3E4E9C80" wp14:editId="63B7BCF0">
            <wp:extent cx="5937885" cy="2682619"/>
            <wp:effectExtent l="0" t="0" r="5715" b="3810"/>
            <wp:docPr id="472" name="Picture 4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9813" cy="2688008"/>
                    </a:xfrm>
                    <a:prstGeom prst="rect">
                      <a:avLst/>
                    </a:prstGeom>
                  </pic:spPr>
                </pic:pic>
              </a:graphicData>
            </a:graphic>
          </wp:inline>
        </w:drawing>
      </w:r>
    </w:p>
    <w:p w14:paraId="6F09EDA1" w14:textId="1180E2A6" w:rsidR="00303BE5" w:rsidRPr="00241E45" w:rsidRDefault="00663980" w:rsidP="000A29F1">
      <w:pPr>
        <w:pStyle w:val="StepList10"/>
        <w:keepLines w:val="0"/>
        <w:widowControl w:val="0"/>
        <w:numPr>
          <w:ilvl w:val="0"/>
          <w:numId w:val="23"/>
        </w:numPr>
        <w:spacing w:before="120"/>
        <w:rPr>
          <w:rFonts w:cs="Arial"/>
        </w:rPr>
      </w:pPr>
      <w:r w:rsidRPr="00241E45">
        <w:rPr>
          <w:rFonts w:cs="Arial"/>
        </w:rPr>
        <w:t>C</w:t>
      </w:r>
      <w:r w:rsidR="00303BE5" w:rsidRPr="00241E45">
        <w:rPr>
          <w:rFonts w:cs="Arial"/>
        </w:rPr>
        <w:t xml:space="preserve">lick </w:t>
      </w:r>
      <w:r w:rsidR="00303BE5" w:rsidRPr="00241E45">
        <w:rPr>
          <w:rFonts w:cs="Arial"/>
          <w:color w:val="0000FF"/>
        </w:rPr>
        <w:t>View my virtualized data</w:t>
      </w:r>
      <w:r w:rsidR="00B9068D" w:rsidRPr="00241E45">
        <w:rPr>
          <w:rFonts w:cs="Arial"/>
          <w:color w:val="0000FF"/>
        </w:rPr>
        <w:t xml:space="preserve"> </w:t>
      </w:r>
      <w:r w:rsidR="00B9068D" w:rsidRPr="00241E45">
        <w:rPr>
          <w:rFonts w:cs="Arial"/>
        </w:rPr>
        <w:t>to view the tables created</w:t>
      </w:r>
      <w:r w:rsidR="00D80C14">
        <w:rPr>
          <w:rFonts w:cs="Arial"/>
        </w:rPr>
        <w:t>.</w:t>
      </w:r>
    </w:p>
    <w:p w14:paraId="70AE75F6" w14:textId="702E5ED8" w:rsidR="00532106" w:rsidRPr="00241E45" w:rsidRDefault="00136BCD" w:rsidP="00532106">
      <w:pPr>
        <w:pStyle w:val="StepList10"/>
        <w:keepLines w:val="0"/>
        <w:widowControl w:val="0"/>
        <w:tabs>
          <w:tab w:val="clear" w:pos="792"/>
        </w:tabs>
        <w:spacing w:before="120"/>
        <w:ind w:firstLine="0"/>
        <w:rPr>
          <w:rFonts w:cs="Arial"/>
          <w:noProof/>
        </w:rPr>
      </w:pPr>
      <w:r w:rsidRPr="00241E45">
        <w:rPr>
          <w:rFonts w:cs="Arial"/>
          <w:noProof/>
        </w:rPr>
        <w:t xml:space="preserve"> </w:t>
      </w:r>
      <w:r w:rsidR="00B3351A" w:rsidRPr="00241E45">
        <w:rPr>
          <w:rFonts w:cs="Arial"/>
          <w:noProof/>
        </w:rPr>
        <w:drawing>
          <wp:inline distT="0" distB="0" distL="0" distR="0" wp14:anchorId="49E2325D" wp14:editId="205EA938">
            <wp:extent cx="3632200" cy="1897099"/>
            <wp:effectExtent l="0" t="0" r="6350" b="8255"/>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37074" cy="1899644"/>
                    </a:xfrm>
                    <a:prstGeom prst="rect">
                      <a:avLst/>
                    </a:prstGeom>
                  </pic:spPr>
                </pic:pic>
              </a:graphicData>
            </a:graphic>
          </wp:inline>
        </w:drawing>
      </w:r>
    </w:p>
    <w:p w14:paraId="3DF973BD" w14:textId="2CC12336" w:rsidR="00B9068D" w:rsidRPr="00241E45" w:rsidRDefault="00B9068D" w:rsidP="00532106">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08709F05" wp14:editId="6DE5FF3E">
            <wp:extent cx="5735782" cy="1564101"/>
            <wp:effectExtent l="0" t="0" r="0" b="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0727" cy="1565450"/>
                    </a:xfrm>
                    <a:prstGeom prst="rect">
                      <a:avLst/>
                    </a:prstGeom>
                  </pic:spPr>
                </pic:pic>
              </a:graphicData>
            </a:graphic>
          </wp:inline>
        </w:drawing>
      </w:r>
    </w:p>
    <w:p w14:paraId="6CAF7841" w14:textId="77777777" w:rsidR="009D33C6" w:rsidRPr="00241E45" w:rsidRDefault="009D33C6">
      <w:pPr>
        <w:spacing w:before="0" w:after="0"/>
        <w:rPr>
          <w:rFonts w:cs="Arial"/>
          <w:szCs w:val="22"/>
        </w:rPr>
      </w:pPr>
      <w:r w:rsidRPr="00241E45">
        <w:rPr>
          <w:rFonts w:cs="Arial"/>
        </w:rPr>
        <w:br w:type="page"/>
      </w:r>
    </w:p>
    <w:p w14:paraId="6E83B985" w14:textId="0B19827C" w:rsidR="00102276" w:rsidRPr="00241E45" w:rsidRDefault="00102276" w:rsidP="006E26B6">
      <w:pPr>
        <w:pStyle w:val="StepList10"/>
        <w:keepLines w:val="0"/>
        <w:widowControl w:val="0"/>
        <w:numPr>
          <w:ilvl w:val="0"/>
          <w:numId w:val="23"/>
        </w:numPr>
        <w:spacing w:before="120"/>
        <w:rPr>
          <w:rFonts w:cs="Arial"/>
        </w:rPr>
      </w:pPr>
      <w:r w:rsidRPr="00241E45">
        <w:rPr>
          <w:rFonts w:cs="Arial"/>
        </w:rPr>
        <w:lastRenderedPageBreak/>
        <w:t>You will</w:t>
      </w:r>
      <w:r w:rsidR="006E26B6" w:rsidRPr="00241E45">
        <w:rPr>
          <w:rFonts w:cs="Arial"/>
        </w:rPr>
        <w:t xml:space="preserve"> now</w:t>
      </w:r>
      <w:r w:rsidRPr="00241E45">
        <w:rPr>
          <w:rFonts w:cs="Arial"/>
        </w:rPr>
        <w:t xml:space="preserve"> be creating a virtualized view of these virtualized tables using the SQL editor</w:t>
      </w:r>
      <w:r w:rsidR="006E26B6" w:rsidRPr="00241E45">
        <w:rPr>
          <w:rFonts w:cs="Arial"/>
        </w:rPr>
        <w:t>.</w:t>
      </w:r>
    </w:p>
    <w:p w14:paraId="67A41029" w14:textId="049FE2DC" w:rsidR="006E26B6" w:rsidRPr="00241E45" w:rsidRDefault="006E26B6" w:rsidP="006E26B6">
      <w:pPr>
        <w:pStyle w:val="StepList10"/>
        <w:keepLines w:val="0"/>
        <w:widowControl w:val="0"/>
        <w:tabs>
          <w:tab w:val="clear" w:pos="792"/>
        </w:tabs>
        <w:spacing w:before="120"/>
        <w:ind w:firstLine="0"/>
        <w:rPr>
          <w:rFonts w:cs="Arial"/>
        </w:rPr>
      </w:pPr>
      <w:r w:rsidRPr="00241E45">
        <w:rPr>
          <w:rFonts w:cs="Arial"/>
        </w:rPr>
        <w:t>Select</w:t>
      </w:r>
      <w:r w:rsidR="00FB70D5" w:rsidRPr="00241E45">
        <w:rPr>
          <w:rFonts w:cs="Arial"/>
        </w:rPr>
        <w:t xml:space="preserve"> </w:t>
      </w:r>
      <w:r w:rsidR="00FB70D5" w:rsidRPr="00241E45">
        <w:rPr>
          <w:rFonts w:cs="Arial"/>
          <w:color w:val="0000FF"/>
        </w:rPr>
        <w:t xml:space="preserve">menu (My virtualized data) </w:t>
      </w:r>
      <w:r w:rsidR="00E861D3">
        <w:rPr>
          <w:rFonts w:ascii="Wingdings 3" w:eastAsia="Wingdings 3" w:hAnsi="Wingdings 3" w:cs="Wingdings 3"/>
        </w:rPr>
        <w:t>a</w:t>
      </w:r>
      <w:r w:rsidR="00E861D3" w:rsidRPr="00241E45" w:rsidDel="00E861D3">
        <w:rPr>
          <w:rFonts w:eastAsia="Wingdings 3" w:cs="Arial"/>
        </w:rPr>
        <w:t xml:space="preserve"> </w:t>
      </w:r>
      <w:r w:rsidRPr="00241E45">
        <w:rPr>
          <w:rFonts w:cs="Arial"/>
          <w:color w:val="0000FF"/>
        </w:rPr>
        <w:t>SQL editor</w:t>
      </w:r>
      <w:r w:rsidR="00D80C14">
        <w:rPr>
          <w:rFonts w:cs="Arial"/>
          <w:color w:val="0000FF"/>
        </w:rPr>
        <w:t>.</w:t>
      </w:r>
    </w:p>
    <w:p w14:paraId="110BF458" w14:textId="27EAD577" w:rsidR="005F5A70" w:rsidRPr="00241E45" w:rsidRDefault="00136BCD" w:rsidP="00B3355D">
      <w:pPr>
        <w:pStyle w:val="StepList10"/>
        <w:keepLines w:val="0"/>
        <w:widowControl w:val="0"/>
        <w:tabs>
          <w:tab w:val="clear" w:pos="792"/>
        </w:tabs>
        <w:spacing w:before="120"/>
        <w:ind w:firstLine="0"/>
        <w:rPr>
          <w:rFonts w:cs="Arial"/>
          <w:noProof/>
        </w:rPr>
      </w:pPr>
      <w:r w:rsidRPr="00241E45">
        <w:rPr>
          <w:rFonts w:cs="Arial"/>
          <w:noProof/>
        </w:rPr>
        <w:t xml:space="preserve"> </w:t>
      </w:r>
      <w:r w:rsidR="00116F2C" w:rsidRPr="00241E45">
        <w:rPr>
          <w:rFonts w:cs="Arial"/>
          <w:noProof/>
        </w:rPr>
        <w:drawing>
          <wp:inline distT="0" distB="0" distL="0" distR="0" wp14:anchorId="50D4E756" wp14:editId="1DE3BCCB">
            <wp:extent cx="1539446" cy="12382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5386" cy="1243028"/>
                    </a:xfrm>
                    <a:prstGeom prst="rect">
                      <a:avLst/>
                    </a:prstGeom>
                    <a:noFill/>
                    <a:ln>
                      <a:noFill/>
                    </a:ln>
                  </pic:spPr>
                </pic:pic>
              </a:graphicData>
            </a:graphic>
          </wp:inline>
        </w:drawing>
      </w:r>
    </w:p>
    <w:p w14:paraId="06953220" w14:textId="77777777" w:rsidR="00212692" w:rsidRPr="00241E45" w:rsidRDefault="00212692" w:rsidP="00212692">
      <w:pPr>
        <w:pStyle w:val="StepList10"/>
        <w:keepLines w:val="0"/>
        <w:widowControl w:val="0"/>
        <w:numPr>
          <w:ilvl w:val="0"/>
          <w:numId w:val="23"/>
        </w:numPr>
        <w:spacing w:before="120"/>
        <w:rPr>
          <w:rFonts w:cs="Arial"/>
        </w:rPr>
      </w:pPr>
      <w:r w:rsidRPr="00241E45">
        <w:rPr>
          <w:rFonts w:cs="Arial"/>
        </w:rPr>
        <w:t xml:space="preserve">Copy and paste the SQL below into the SQL editor. </w:t>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212692" w:rsidRPr="00241E45" w14:paraId="4E1A9328" w14:textId="77777777" w:rsidTr="00D724A9">
        <w:trPr>
          <w:jc w:val="center"/>
        </w:trPr>
        <w:tc>
          <w:tcPr>
            <w:tcW w:w="749" w:type="dxa"/>
            <w:shd w:val="clear" w:color="auto" w:fill="F3F3F3"/>
            <w:vAlign w:val="center"/>
          </w:tcPr>
          <w:p w14:paraId="24B0AD60" w14:textId="77777777" w:rsidR="00212692" w:rsidRPr="00241E45" w:rsidRDefault="00212692" w:rsidP="00D724A9">
            <w:pPr>
              <w:spacing w:before="0" w:after="0"/>
              <w:jc w:val="center"/>
              <w:rPr>
                <w:rFonts w:eastAsia="SimSun" w:cs="Arial"/>
                <w:b/>
              </w:rPr>
            </w:pPr>
            <w:r w:rsidRPr="00241E45">
              <w:rPr>
                <w:rFonts w:eastAsia="SimSun" w:cs="Arial"/>
                <w:b/>
                <w:noProof/>
              </w:rPr>
              <w:drawing>
                <wp:inline distT="0" distB="0" distL="0" distR="0" wp14:anchorId="3FD095F0" wp14:editId="4014E7D6">
                  <wp:extent cx="329565" cy="329565"/>
                  <wp:effectExtent l="0" t="0" r="0" b="0"/>
                  <wp:docPr id="62" name="Picture 62"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28F7F4BF" w14:textId="77777777" w:rsidR="00212692" w:rsidRPr="00241E45" w:rsidRDefault="00212692" w:rsidP="00D724A9">
            <w:pPr>
              <w:spacing w:before="0" w:after="0"/>
              <w:jc w:val="center"/>
              <w:rPr>
                <w:rFonts w:eastAsia="SimSun" w:cs="Arial"/>
                <w:color w:val="000000" w:themeColor="text1"/>
                <w:sz w:val="12"/>
                <w:szCs w:val="12"/>
              </w:rPr>
            </w:pPr>
          </w:p>
          <w:p w14:paraId="4B75180E" w14:textId="77777777" w:rsidR="00212692" w:rsidRPr="00241E45" w:rsidRDefault="00212692" w:rsidP="00D724A9">
            <w:pPr>
              <w:spacing w:before="0" w:after="0"/>
              <w:jc w:val="center"/>
              <w:rPr>
                <w:rFonts w:eastAsia="SimSun" w:cs="Arial"/>
                <w:color w:val="000000" w:themeColor="text1"/>
                <w:sz w:val="12"/>
                <w:szCs w:val="12"/>
              </w:rPr>
            </w:pPr>
            <w:r w:rsidRPr="00241E45">
              <w:rPr>
                <w:rFonts w:eastAsia="SimSun" w:cs="Arial"/>
                <w:color w:val="000000" w:themeColor="text1"/>
                <w:sz w:val="12"/>
                <w:szCs w:val="12"/>
              </w:rPr>
              <w:t>Data</w:t>
            </w:r>
          </w:p>
          <w:p w14:paraId="6628B4AA" w14:textId="77777777" w:rsidR="00212692" w:rsidRPr="00241E45" w:rsidRDefault="00212692" w:rsidP="00D724A9">
            <w:pPr>
              <w:spacing w:before="0" w:after="0"/>
              <w:jc w:val="center"/>
              <w:rPr>
                <w:rFonts w:eastAsia="SimSun" w:cs="Arial"/>
                <w:sz w:val="12"/>
                <w:szCs w:val="12"/>
              </w:rPr>
            </w:pPr>
            <w:r w:rsidRPr="00241E45">
              <w:rPr>
                <w:rFonts w:eastAsia="SimSun" w:cs="Arial"/>
                <w:color w:val="000000" w:themeColor="text1"/>
                <w:sz w:val="12"/>
                <w:szCs w:val="12"/>
              </w:rPr>
              <w:t>Engineer</w:t>
            </w:r>
          </w:p>
        </w:tc>
        <w:tc>
          <w:tcPr>
            <w:tcW w:w="9532" w:type="dxa"/>
            <w:shd w:val="clear" w:color="auto" w:fill="F3F3F3"/>
            <w:vAlign w:val="center"/>
          </w:tcPr>
          <w:p w14:paraId="42A7C6F5" w14:textId="77777777" w:rsidR="00212692" w:rsidRPr="00241E45" w:rsidRDefault="00212692" w:rsidP="00D724A9">
            <w:pPr>
              <w:pStyle w:val="StepList511"/>
              <w:keepLines w:val="0"/>
              <w:tabs>
                <w:tab w:val="clear" w:pos="792"/>
              </w:tabs>
              <w:spacing w:before="120"/>
              <w:ind w:left="0" w:firstLine="0"/>
              <w:rPr>
                <w:rFonts w:cs="Arial"/>
              </w:rPr>
            </w:pPr>
            <w:r w:rsidRPr="00241E45">
              <w:rPr>
                <w:rFonts w:cs="Arial"/>
              </w:rPr>
              <w:t>Note:  You can copy and paste this SQL directly from the Unified Desktop by using the File Browser to open this file:</w:t>
            </w:r>
          </w:p>
          <w:p w14:paraId="39887FBE" w14:textId="220C4182" w:rsidR="00212692" w:rsidRPr="00241E45" w:rsidRDefault="00212692" w:rsidP="00D724A9">
            <w:pPr>
              <w:pStyle w:val="StepList511"/>
              <w:keepLines w:val="0"/>
              <w:tabs>
                <w:tab w:val="clear" w:pos="792"/>
              </w:tabs>
              <w:spacing w:before="120"/>
              <w:ind w:left="0" w:firstLine="0"/>
              <w:rPr>
                <w:rFonts w:cs="Arial"/>
                <w:color w:val="0000FF"/>
              </w:rPr>
            </w:pPr>
            <w:r w:rsidRPr="00241E45">
              <w:rPr>
                <w:rFonts w:cs="Arial"/>
                <w:noProof/>
              </w:rPr>
              <w:drawing>
                <wp:inline distT="0" distB="0" distL="0" distR="0" wp14:anchorId="7D0ED9CD" wp14:editId="3DC67E3D">
                  <wp:extent cx="495300" cy="4777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86" cy="486072"/>
                          </a:xfrm>
                          <a:prstGeom prst="rect">
                            <a:avLst/>
                          </a:prstGeom>
                          <a:noFill/>
                          <a:ln>
                            <a:noFill/>
                          </a:ln>
                        </pic:spPr>
                      </pic:pic>
                    </a:graphicData>
                  </a:graphic>
                </wp:inline>
              </w:drawing>
            </w:r>
            <w:r w:rsidRPr="00241E45">
              <w:rPr>
                <w:rFonts w:cs="Arial"/>
              </w:rPr>
              <w:t xml:space="preserve"> </w:t>
            </w:r>
            <w:r w:rsidRPr="00241E45">
              <w:rPr>
                <w:rFonts w:cs="Arial"/>
              </w:rPr>
              <w:sym w:font="Wingdings 3" w:char="F061"/>
            </w:r>
            <w:r w:rsidRPr="00241E45">
              <w:rPr>
                <w:rFonts w:cs="Arial"/>
              </w:rPr>
              <w:t xml:space="preserve"> </w:t>
            </w:r>
            <w:r w:rsidRPr="00241E45">
              <w:rPr>
                <w:rFonts w:cs="Arial"/>
                <w:color w:val="0000FF"/>
              </w:rPr>
              <w:t xml:space="preserve">Home </w:t>
            </w:r>
            <w:r w:rsidRPr="00241E45">
              <w:rPr>
                <w:rFonts w:cs="Arial"/>
              </w:rPr>
              <w:sym w:font="Wingdings 3" w:char="F061"/>
            </w:r>
            <w:r w:rsidRPr="00241E45">
              <w:rPr>
                <w:rFonts w:cs="Arial"/>
                <w:color w:val="0000FF"/>
              </w:rPr>
              <w:t xml:space="preserve"> Downloads </w:t>
            </w:r>
            <w:r w:rsidRPr="00241E45">
              <w:rPr>
                <w:rFonts w:cs="Arial"/>
              </w:rPr>
              <w:sym w:font="Wingdings 3" w:char="F061"/>
            </w:r>
            <w:r w:rsidRPr="00241E45">
              <w:rPr>
                <w:rFonts w:cs="Arial"/>
              </w:rPr>
              <w:t xml:space="preserve"> </w:t>
            </w:r>
            <w:proofErr w:type="gramStart"/>
            <w:r w:rsidRPr="00241E45">
              <w:rPr>
                <w:rFonts w:cs="Arial"/>
                <w:color w:val="0000FF"/>
              </w:rPr>
              <w:t xml:space="preserve">DVCaching_SQL.txt </w:t>
            </w:r>
            <w:r w:rsidR="00D80C14">
              <w:rPr>
                <w:rFonts w:cs="Arial"/>
                <w:color w:val="0000FF"/>
              </w:rPr>
              <w:t>.</w:t>
            </w:r>
            <w:proofErr w:type="gramEnd"/>
          </w:p>
          <w:p w14:paraId="44997497" w14:textId="511B5EAF" w:rsidR="00212692" w:rsidRPr="00241E45" w:rsidRDefault="00212692" w:rsidP="00D724A9">
            <w:pPr>
              <w:pStyle w:val="StepList511"/>
              <w:keepLines w:val="0"/>
              <w:tabs>
                <w:tab w:val="clear" w:pos="792"/>
              </w:tabs>
              <w:spacing w:before="120"/>
              <w:ind w:left="0" w:firstLine="0"/>
              <w:rPr>
                <w:rFonts w:cs="Arial"/>
                <w:color w:val="0000FF"/>
              </w:rPr>
            </w:pPr>
            <w:r w:rsidRPr="00241E45">
              <w:rPr>
                <w:rFonts w:cs="Arial"/>
              </w:rPr>
              <w:t xml:space="preserve">Alternately, you can download this file by opening a browser tab and using this link: </w:t>
            </w:r>
            <w:hyperlink r:id="rId62" w:history="1">
              <w:r w:rsidR="00910F60" w:rsidRPr="004F7A14">
                <w:rPr>
                  <w:rStyle w:val="Hyperlink"/>
                  <w:rFonts w:cs="Arial"/>
                </w:rPr>
                <w:t>http://ibm.biz/D</w:t>
              </w:r>
              <w:r w:rsidR="00910F60" w:rsidRPr="004F7A14">
                <w:rPr>
                  <w:rStyle w:val="Hyperlink"/>
                  <w:rFonts w:cs="Arial"/>
                </w:rPr>
                <w:t>V</w:t>
              </w:r>
              <w:r w:rsidR="00910F60" w:rsidRPr="004F7A14">
                <w:rPr>
                  <w:rStyle w:val="Hyperlink"/>
                  <w:rFonts w:cs="Arial"/>
                </w:rPr>
                <w:t>-Caching-SQL</w:t>
              </w:r>
            </w:hyperlink>
            <w:r w:rsidR="00D80C14">
              <w:rPr>
                <w:rStyle w:val="Hyperlink"/>
                <w:rFonts w:cs="Arial"/>
              </w:rPr>
              <w:t>.</w:t>
            </w:r>
            <w:r w:rsidR="00910F60">
              <w:rPr>
                <w:rFonts w:cs="Arial"/>
              </w:rPr>
              <w:t xml:space="preserve"> </w:t>
            </w:r>
          </w:p>
        </w:tc>
      </w:tr>
    </w:tbl>
    <w:p w14:paraId="6C8C3840" w14:textId="77777777" w:rsidR="00212692" w:rsidRPr="00241E45" w:rsidRDefault="00212692" w:rsidP="00212692">
      <w:pPr>
        <w:pStyle w:val="StepList"/>
        <w:numPr>
          <w:ilvl w:val="0"/>
          <w:numId w:val="0"/>
        </w:numPr>
        <w:spacing w:before="0" w:after="0"/>
        <w:ind w:left="792"/>
        <w:rPr>
          <w:rFonts w:cs="Arial"/>
          <w:sz w:val="18"/>
          <w:szCs w:val="18"/>
        </w:rPr>
      </w:pPr>
    </w:p>
    <w:p w14:paraId="5A56DD78" w14:textId="77777777" w:rsidR="00212692" w:rsidRPr="00241E45" w:rsidRDefault="00212692" w:rsidP="00212692">
      <w:pPr>
        <w:pStyle w:val="StepList"/>
        <w:numPr>
          <w:ilvl w:val="0"/>
          <w:numId w:val="0"/>
        </w:numPr>
        <w:spacing w:before="0" w:after="0"/>
        <w:ind w:left="792"/>
        <w:rPr>
          <w:rFonts w:cs="Arial"/>
          <w:b/>
          <w:bCs/>
        </w:rPr>
      </w:pPr>
      <w:r w:rsidRPr="00241E45">
        <w:rPr>
          <w:rFonts w:cs="Arial"/>
          <w:b/>
          <w:bCs/>
        </w:rPr>
        <w:t>DROP VIEW VIEW_CUST_TXN_SYMBOL_COM;</w:t>
      </w:r>
    </w:p>
    <w:p w14:paraId="7C6ACD0F" w14:textId="77777777" w:rsidR="00212692" w:rsidRPr="00241E45" w:rsidRDefault="00212692" w:rsidP="00212692">
      <w:pPr>
        <w:pStyle w:val="StepList10"/>
        <w:widowControl w:val="0"/>
        <w:spacing w:before="0" w:after="0"/>
        <w:ind w:left="1584"/>
        <w:rPr>
          <w:rFonts w:cs="Arial"/>
          <w:b/>
          <w:bCs/>
        </w:rPr>
      </w:pPr>
      <w:r w:rsidRPr="00241E45">
        <w:rPr>
          <w:rFonts w:cs="Arial"/>
          <w:b/>
          <w:bCs/>
        </w:rPr>
        <w:t>CREATE VIEW VIEW_CUST_TXN_SYMBOL_COM</w:t>
      </w:r>
    </w:p>
    <w:p w14:paraId="2849C218" w14:textId="77777777" w:rsidR="00212692" w:rsidRPr="00241E45" w:rsidRDefault="00212692" w:rsidP="00212692">
      <w:pPr>
        <w:pStyle w:val="StepList10"/>
        <w:widowControl w:val="0"/>
        <w:spacing w:before="0" w:after="0"/>
        <w:ind w:left="1584"/>
        <w:rPr>
          <w:rFonts w:cs="Arial"/>
          <w:b/>
          <w:bCs/>
        </w:rPr>
      </w:pPr>
      <w:r w:rsidRPr="00241E45">
        <w:rPr>
          <w:rFonts w:cs="Arial"/>
          <w:b/>
          <w:bCs/>
        </w:rPr>
        <w:t>AS</w:t>
      </w:r>
    </w:p>
    <w:p w14:paraId="30A7E01F" w14:textId="77777777" w:rsidR="00212692" w:rsidRPr="00241E45" w:rsidRDefault="00212692" w:rsidP="00212692">
      <w:pPr>
        <w:pStyle w:val="StepList10"/>
        <w:widowControl w:val="0"/>
        <w:spacing w:before="0" w:after="0"/>
        <w:ind w:left="1584"/>
        <w:rPr>
          <w:rFonts w:cs="Arial"/>
          <w:b/>
          <w:bCs/>
        </w:rPr>
      </w:pPr>
      <w:r w:rsidRPr="00241E45">
        <w:rPr>
          <w:rFonts w:cs="Arial"/>
          <w:b/>
          <w:bCs/>
        </w:rPr>
        <w:t>SELECT</w:t>
      </w:r>
    </w:p>
    <w:p w14:paraId="334DD117" w14:textId="77777777" w:rsidR="00212692" w:rsidRPr="00241E45" w:rsidRDefault="00212692" w:rsidP="00212692">
      <w:pPr>
        <w:pStyle w:val="StepList10"/>
        <w:widowControl w:val="0"/>
        <w:spacing w:before="0" w:after="0"/>
        <w:ind w:left="1584"/>
        <w:rPr>
          <w:rFonts w:cs="Arial"/>
          <w:b/>
          <w:bCs/>
        </w:rPr>
      </w:pPr>
      <w:r w:rsidRPr="00241E45">
        <w:rPr>
          <w:rFonts w:cs="Arial"/>
          <w:b/>
          <w:bCs/>
        </w:rPr>
        <w:t>"SYM"."COMPANY",</w:t>
      </w:r>
    </w:p>
    <w:p w14:paraId="4B5B324D" w14:textId="77777777" w:rsidR="00212692" w:rsidRPr="00241E45" w:rsidRDefault="00212692" w:rsidP="00212692">
      <w:pPr>
        <w:pStyle w:val="StepList10"/>
        <w:widowControl w:val="0"/>
        <w:spacing w:before="0" w:after="0"/>
        <w:ind w:left="1584"/>
        <w:rPr>
          <w:rFonts w:cs="Arial"/>
          <w:b/>
          <w:bCs/>
        </w:rPr>
      </w:pPr>
      <w:r w:rsidRPr="00241E45">
        <w:rPr>
          <w:rFonts w:cs="Arial"/>
          <w:b/>
          <w:bCs/>
        </w:rPr>
        <w:t>"SYM"."SYMBOL",</w:t>
      </w:r>
    </w:p>
    <w:p w14:paraId="04A590BD" w14:textId="77777777" w:rsidR="00212692" w:rsidRPr="00241E45" w:rsidRDefault="00212692" w:rsidP="00212692">
      <w:pPr>
        <w:pStyle w:val="StepList10"/>
        <w:widowControl w:val="0"/>
        <w:spacing w:before="0" w:after="0"/>
        <w:ind w:left="1584"/>
        <w:rPr>
          <w:rFonts w:cs="Arial"/>
          <w:b/>
          <w:bCs/>
        </w:rPr>
      </w:pPr>
      <w:r w:rsidRPr="00241E45">
        <w:rPr>
          <w:rFonts w:cs="Arial"/>
          <w:b/>
          <w:bCs/>
        </w:rPr>
        <w:t>"CUSTID",</w:t>
      </w:r>
    </w:p>
    <w:p w14:paraId="5EAE5130" w14:textId="77777777" w:rsidR="00212692" w:rsidRPr="00241E45" w:rsidRDefault="00212692" w:rsidP="00212692">
      <w:pPr>
        <w:pStyle w:val="StepList10"/>
        <w:widowControl w:val="0"/>
        <w:spacing w:before="0" w:after="0"/>
        <w:ind w:left="1584"/>
        <w:rPr>
          <w:rFonts w:cs="Arial"/>
          <w:b/>
          <w:bCs/>
        </w:rPr>
      </w:pPr>
      <w:r w:rsidRPr="00241E45">
        <w:rPr>
          <w:rFonts w:cs="Arial"/>
          <w:b/>
          <w:bCs/>
        </w:rPr>
        <w:t>"TOTAL_QUANTITY",</w:t>
      </w:r>
    </w:p>
    <w:p w14:paraId="606D96EC" w14:textId="77777777" w:rsidR="00212692" w:rsidRPr="00241E45" w:rsidRDefault="00212692" w:rsidP="00212692">
      <w:pPr>
        <w:pStyle w:val="StepList10"/>
        <w:widowControl w:val="0"/>
        <w:spacing w:before="0" w:after="0"/>
        <w:ind w:left="1584"/>
        <w:rPr>
          <w:rFonts w:cs="Arial"/>
          <w:b/>
          <w:bCs/>
        </w:rPr>
      </w:pPr>
      <w:r w:rsidRPr="00241E45">
        <w:rPr>
          <w:rFonts w:cs="Arial"/>
          <w:b/>
          <w:bCs/>
        </w:rPr>
        <w:t>"TXN_COUNT"</w:t>
      </w:r>
    </w:p>
    <w:p w14:paraId="6743B892" w14:textId="77777777" w:rsidR="00212692" w:rsidRPr="00241E45" w:rsidRDefault="00212692" w:rsidP="00212692">
      <w:pPr>
        <w:pStyle w:val="StepList10"/>
        <w:widowControl w:val="0"/>
        <w:spacing w:before="0" w:after="0"/>
        <w:ind w:left="1584"/>
        <w:rPr>
          <w:rFonts w:cs="Arial"/>
          <w:b/>
          <w:bCs/>
        </w:rPr>
      </w:pPr>
      <w:r w:rsidRPr="00241E45">
        <w:rPr>
          <w:rFonts w:cs="Arial"/>
          <w:b/>
          <w:bCs/>
        </w:rPr>
        <w:t>FROM</w:t>
      </w:r>
    </w:p>
    <w:p w14:paraId="2C0C94E7" w14:textId="77777777" w:rsidR="00212692" w:rsidRPr="00241E45" w:rsidRDefault="00212692" w:rsidP="00212692">
      <w:pPr>
        <w:pStyle w:val="StepList10"/>
        <w:widowControl w:val="0"/>
        <w:spacing w:before="0" w:after="0"/>
        <w:ind w:left="1584"/>
        <w:rPr>
          <w:rFonts w:cs="Arial"/>
          <w:b/>
          <w:bCs/>
        </w:rPr>
      </w:pPr>
      <w:r w:rsidRPr="00241E45">
        <w:rPr>
          <w:rFonts w:cs="Arial"/>
          <w:b/>
          <w:bCs/>
        </w:rPr>
        <w:t>"USER1001"."STOCK_SYMBOLS" "SYM",</w:t>
      </w:r>
    </w:p>
    <w:p w14:paraId="79B92FEA" w14:textId="77777777" w:rsidR="00212692" w:rsidRPr="00241E45" w:rsidRDefault="00212692" w:rsidP="00212692">
      <w:pPr>
        <w:pStyle w:val="StepList10"/>
        <w:widowControl w:val="0"/>
        <w:spacing w:before="0" w:after="0"/>
        <w:ind w:left="1584"/>
        <w:rPr>
          <w:rFonts w:cs="Arial"/>
          <w:b/>
          <w:bCs/>
        </w:rPr>
      </w:pPr>
      <w:r w:rsidRPr="00241E45">
        <w:rPr>
          <w:rFonts w:cs="Arial"/>
          <w:b/>
          <w:bCs/>
        </w:rPr>
        <w:t>(SELECT</w:t>
      </w:r>
    </w:p>
    <w:p w14:paraId="50702795" w14:textId="77777777" w:rsidR="00212692" w:rsidRPr="00241E45" w:rsidRDefault="00212692" w:rsidP="00212692">
      <w:pPr>
        <w:pStyle w:val="StepList10"/>
        <w:widowControl w:val="0"/>
        <w:spacing w:before="0" w:after="0"/>
        <w:ind w:left="1584"/>
        <w:rPr>
          <w:rFonts w:cs="Arial"/>
          <w:b/>
          <w:bCs/>
        </w:rPr>
      </w:pPr>
      <w:r w:rsidRPr="00241E45">
        <w:rPr>
          <w:rFonts w:cs="Arial"/>
          <w:b/>
          <w:bCs/>
        </w:rPr>
        <w:t>"USER1001"."CUSTOMER_TRANSACTIONS"."CUSTID" "CUSTID",</w:t>
      </w:r>
    </w:p>
    <w:p w14:paraId="79AB5777" w14:textId="77777777" w:rsidR="00212692" w:rsidRPr="00241E45" w:rsidRDefault="00212692" w:rsidP="00212692">
      <w:pPr>
        <w:pStyle w:val="StepList10"/>
        <w:widowControl w:val="0"/>
        <w:spacing w:before="0" w:after="0"/>
        <w:ind w:left="1584"/>
        <w:rPr>
          <w:rFonts w:cs="Arial"/>
          <w:b/>
          <w:bCs/>
        </w:rPr>
      </w:pPr>
      <w:r w:rsidRPr="00241E45">
        <w:rPr>
          <w:rFonts w:cs="Arial"/>
          <w:b/>
          <w:bCs/>
        </w:rPr>
        <w:t>"USER1001"."CUSTOMER_TRANSACTIONS"."SYMBOL" "SYMBOL",</w:t>
      </w:r>
    </w:p>
    <w:p w14:paraId="3D47765A" w14:textId="77777777" w:rsidR="00212692" w:rsidRPr="00241E45" w:rsidRDefault="00212692" w:rsidP="00212692">
      <w:pPr>
        <w:pStyle w:val="StepList10"/>
        <w:widowControl w:val="0"/>
        <w:spacing w:before="0" w:after="0"/>
        <w:ind w:left="1584"/>
        <w:rPr>
          <w:rFonts w:cs="Arial"/>
          <w:b/>
          <w:bCs/>
        </w:rPr>
      </w:pPr>
      <w:r w:rsidRPr="00241E45">
        <w:rPr>
          <w:rFonts w:cs="Arial"/>
          <w:b/>
          <w:bCs/>
        </w:rPr>
        <w:t>"USER1001"."CUSTOMER_TRANSACTIONS"."TRANSACTION_DATE"</w:t>
      </w:r>
    </w:p>
    <w:p w14:paraId="799439ED" w14:textId="77777777" w:rsidR="00212692" w:rsidRPr="00241E45" w:rsidRDefault="00212692" w:rsidP="00212692">
      <w:pPr>
        <w:pStyle w:val="StepList10"/>
        <w:widowControl w:val="0"/>
        <w:spacing w:before="0" w:after="0"/>
        <w:ind w:left="1584"/>
        <w:rPr>
          <w:rFonts w:cs="Arial"/>
          <w:b/>
          <w:bCs/>
        </w:rPr>
      </w:pPr>
      <w:r w:rsidRPr="00241E45">
        <w:rPr>
          <w:rFonts w:cs="Arial"/>
          <w:b/>
          <w:bCs/>
        </w:rPr>
        <w:t>"TRANSACTION_DATE",</w:t>
      </w:r>
    </w:p>
    <w:p w14:paraId="467F3421" w14:textId="77777777" w:rsidR="00212692" w:rsidRPr="00241E45" w:rsidRDefault="00212692" w:rsidP="00212692">
      <w:pPr>
        <w:pStyle w:val="StepList10"/>
        <w:widowControl w:val="0"/>
        <w:spacing w:before="0" w:after="0"/>
        <w:ind w:left="1584"/>
        <w:rPr>
          <w:rFonts w:cs="Arial"/>
          <w:b/>
          <w:bCs/>
        </w:rPr>
      </w:pPr>
      <w:r w:rsidRPr="00241E45">
        <w:rPr>
          <w:rFonts w:cs="Arial"/>
          <w:b/>
          <w:bCs/>
        </w:rPr>
        <w:t>SUM("USER1001"."CUSTOMER_TRANSACTIONS"."UNITS_TRADED") as</w:t>
      </w:r>
    </w:p>
    <w:p w14:paraId="18FFB9B8" w14:textId="77777777" w:rsidR="00212692" w:rsidRPr="00241E45" w:rsidRDefault="00212692" w:rsidP="00212692">
      <w:pPr>
        <w:pStyle w:val="StepList10"/>
        <w:widowControl w:val="0"/>
        <w:spacing w:before="0" w:after="0"/>
        <w:ind w:left="1584"/>
        <w:rPr>
          <w:rFonts w:cs="Arial"/>
          <w:b/>
          <w:bCs/>
        </w:rPr>
      </w:pPr>
      <w:r w:rsidRPr="00241E45">
        <w:rPr>
          <w:rFonts w:cs="Arial"/>
          <w:b/>
          <w:bCs/>
        </w:rPr>
        <w:t>"TOTAL_QUANTITY",</w:t>
      </w:r>
    </w:p>
    <w:p w14:paraId="2584989E" w14:textId="77777777" w:rsidR="00212692" w:rsidRPr="00241E45" w:rsidRDefault="00212692" w:rsidP="00212692">
      <w:pPr>
        <w:pStyle w:val="StepList10"/>
        <w:widowControl w:val="0"/>
        <w:spacing w:before="0" w:after="0"/>
        <w:ind w:left="1584"/>
        <w:rPr>
          <w:rFonts w:cs="Arial"/>
          <w:b/>
          <w:bCs/>
        </w:rPr>
      </w:pPr>
      <w:proofErr w:type="gramStart"/>
      <w:r w:rsidRPr="00241E45">
        <w:rPr>
          <w:rFonts w:cs="Arial"/>
          <w:b/>
          <w:bCs/>
        </w:rPr>
        <w:t>COUNT(</w:t>
      </w:r>
      <w:proofErr w:type="gramEnd"/>
      <w:r w:rsidRPr="00241E45">
        <w:rPr>
          <w:rFonts w:cs="Arial"/>
          <w:b/>
          <w:bCs/>
        </w:rPr>
        <w:t>*) as "TXN_COUNT"</w:t>
      </w:r>
    </w:p>
    <w:p w14:paraId="6ADFB7E4" w14:textId="77777777" w:rsidR="00212692" w:rsidRPr="00241E45" w:rsidRDefault="00212692" w:rsidP="00212692">
      <w:pPr>
        <w:pStyle w:val="StepList10"/>
        <w:widowControl w:val="0"/>
        <w:spacing w:before="0" w:after="0"/>
        <w:ind w:left="1584"/>
        <w:rPr>
          <w:rFonts w:cs="Arial"/>
          <w:b/>
          <w:bCs/>
        </w:rPr>
      </w:pPr>
      <w:r w:rsidRPr="00241E45">
        <w:rPr>
          <w:rFonts w:cs="Arial"/>
          <w:b/>
          <w:bCs/>
        </w:rPr>
        <w:t>FROM</w:t>
      </w:r>
    </w:p>
    <w:p w14:paraId="239EA582" w14:textId="77777777" w:rsidR="00212692" w:rsidRPr="00241E45" w:rsidRDefault="00212692" w:rsidP="00212692">
      <w:pPr>
        <w:pStyle w:val="StepList10"/>
        <w:widowControl w:val="0"/>
        <w:spacing w:before="0" w:after="0"/>
        <w:ind w:left="1584"/>
        <w:rPr>
          <w:rFonts w:cs="Arial"/>
          <w:b/>
          <w:bCs/>
        </w:rPr>
      </w:pPr>
      <w:r w:rsidRPr="00241E45">
        <w:rPr>
          <w:rFonts w:cs="Arial"/>
          <w:b/>
          <w:bCs/>
        </w:rPr>
        <w:t>"USER1001"."CUSTOMER_TRANSACTIONS"</w:t>
      </w:r>
    </w:p>
    <w:p w14:paraId="1840337C" w14:textId="77777777" w:rsidR="00212692" w:rsidRPr="00241E45" w:rsidRDefault="00212692" w:rsidP="00212692">
      <w:pPr>
        <w:pStyle w:val="StepList10"/>
        <w:widowControl w:val="0"/>
        <w:spacing w:before="0" w:after="0"/>
        <w:ind w:left="1584"/>
        <w:rPr>
          <w:rFonts w:cs="Arial"/>
          <w:b/>
          <w:bCs/>
        </w:rPr>
      </w:pPr>
      <w:r w:rsidRPr="00241E45">
        <w:rPr>
          <w:rFonts w:cs="Arial"/>
          <w:b/>
          <w:bCs/>
        </w:rPr>
        <w:t xml:space="preserve">GROUP BY </w:t>
      </w:r>
      <w:proofErr w:type="gramStart"/>
      <w:r w:rsidRPr="00241E45">
        <w:rPr>
          <w:rFonts w:cs="Arial"/>
          <w:b/>
          <w:bCs/>
        </w:rPr>
        <w:t>CUSTID,SYMBOL</w:t>
      </w:r>
      <w:proofErr w:type="gramEnd"/>
      <w:r w:rsidRPr="00241E45">
        <w:rPr>
          <w:rFonts w:cs="Arial"/>
          <w:b/>
          <w:bCs/>
        </w:rPr>
        <w:t>,TRANSACTION_DATE) "ST"</w:t>
      </w:r>
    </w:p>
    <w:p w14:paraId="7203EBEB" w14:textId="77777777" w:rsidR="00212692" w:rsidRPr="00241E45" w:rsidRDefault="00212692" w:rsidP="00212692">
      <w:pPr>
        <w:pStyle w:val="StepList10"/>
        <w:keepLines w:val="0"/>
        <w:widowControl w:val="0"/>
        <w:tabs>
          <w:tab w:val="clear" w:pos="792"/>
        </w:tabs>
        <w:spacing w:before="0" w:after="0"/>
        <w:ind w:left="1152"/>
        <w:rPr>
          <w:rFonts w:cs="Arial"/>
          <w:b/>
          <w:bCs/>
        </w:rPr>
      </w:pPr>
      <w:r w:rsidRPr="00241E45">
        <w:rPr>
          <w:rFonts w:cs="Arial"/>
          <w:b/>
          <w:bCs/>
        </w:rPr>
        <w:t xml:space="preserve">   WHERE RTRIM("SYM"."SYMBOL</w:t>
      </w:r>
      <w:proofErr w:type="gramStart"/>
      <w:r w:rsidRPr="00241E45">
        <w:rPr>
          <w:rFonts w:cs="Arial"/>
          <w:b/>
          <w:bCs/>
        </w:rPr>
        <w:t>")=</w:t>
      </w:r>
      <w:proofErr w:type="gramEnd"/>
      <w:r w:rsidRPr="00241E45">
        <w:rPr>
          <w:rFonts w:cs="Arial"/>
          <w:b/>
          <w:bCs/>
        </w:rPr>
        <w:t xml:space="preserve"> RTRIM("ST"."SYMBOL");</w:t>
      </w:r>
    </w:p>
    <w:p w14:paraId="1B7E8857" w14:textId="77777777" w:rsidR="00212692" w:rsidRPr="00241E45" w:rsidRDefault="00212692" w:rsidP="00212692">
      <w:pPr>
        <w:pStyle w:val="StepList10"/>
        <w:keepLines w:val="0"/>
        <w:widowControl w:val="0"/>
        <w:tabs>
          <w:tab w:val="clear" w:pos="792"/>
        </w:tabs>
        <w:spacing w:before="0" w:after="0"/>
        <w:ind w:left="1152"/>
        <w:rPr>
          <w:rFonts w:cs="Arial"/>
          <w:sz w:val="18"/>
          <w:szCs w:val="18"/>
        </w:rPr>
      </w:pPr>
    </w:p>
    <w:p w14:paraId="202BD704" w14:textId="60412FB8" w:rsidR="00597BED" w:rsidRPr="00241E45" w:rsidRDefault="00212692" w:rsidP="00212692">
      <w:pPr>
        <w:pStyle w:val="StepList10"/>
        <w:keepLines w:val="0"/>
        <w:widowControl w:val="0"/>
        <w:tabs>
          <w:tab w:val="clear" w:pos="792"/>
        </w:tabs>
        <w:spacing w:before="120"/>
        <w:ind w:firstLine="0"/>
        <w:rPr>
          <w:rFonts w:cs="Arial"/>
          <w:noProof/>
        </w:rPr>
      </w:pPr>
      <w:r w:rsidRPr="00241E45">
        <w:rPr>
          <w:rFonts w:cs="Arial"/>
          <w:sz w:val="18"/>
          <w:szCs w:val="18"/>
        </w:rPr>
        <w:br w:type="page"/>
      </w:r>
    </w:p>
    <w:p w14:paraId="6D25A3C9" w14:textId="77777777" w:rsidR="00212692" w:rsidRPr="00241E45" w:rsidRDefault="00212692" w:rsidP="00212692">
      <w:pPr>
        <w:pStyle w:val="StepList10"/>
        <w:keepLines w:val="0"/>
        <w:widowControl w:val="0"/>
        <w:numPr>
          <w:ilvl w:val="0"/>
          <w:numId w:val="23"/>
        </w:numPr>
        <w:spacing w:before="120"/>
        <w:rPr>
          <w:rFonts w:cs="Arial"/>
        </w:rPr>
      </w:pPr>
      <w:r w:rsidRPr="00241E45">
        <w:rPr>
          <w:rFonts w:cs="Arial"/>
        </w:rPr>
        <w:lastRenderedPageBreak/>
        <w:t xml:space="preserve">Click </w:t>
      </w:r>
      <w:r w:rsidRPr="00241E45">
        <w:rPr>
          <w:rFonts w:cs="Arial"/>
          <w:color w:val="0000FF"/>
        </w:rPr>
        <w:t>Run all</w:t>
      </w:r>
      <w:r w:rsidRPr="00241E45">
        <w:rPr>
          <w:rFonts w:cs="Arial"/>
        </w:rPr>
        <w:t xml:space="preserve"> which should create the virtualized view successfully. </w:t>
      </w:r>
    </w:p>
    <w:p w14:paraId="58094763" w14:textId="75F39A74" w:rsidR="00212692" w:rsidRPr="00241E45" w:rsidRDefault="00D543AA" w:rsidP="00212692">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425968D7" wp14:editId="26684A50">
            <wp:extent cx="5727700" cy="4738350"/>
            <wp:effectExtent l="0" t="0" r="635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285" cy="4751243"/>
                    </a:xfrm>
                    <a:prstGeom prst="rect">
                      <a:avLst/>
                    </a:prstGeom>
                    <a:noFill/>
                    <a:ln>
                      <a:noFill/>
                    </a:ln>
                  </pic:spPr>
                </pic:pic>
              </a:graphicData>
            </a:graphic>
          </wp:inline>
        </w:drawing>
      </w:r>
    </w:p>
    <w:p w14:paraId="1D795DA3" w14:textId="77777777" w:rsidR="000C72D4" w:rsidRPr="00241E45" w:rsidRDefault="000C72D4" w:rsidP="00212692">
      <w:pPr>
        <w:pStyle w:val="StepList10"/>
        <w:keepLines w:val="0"/>
        <w:widowControl w:val="0"/>
        <w:tabs>
          <w:tab w:val="clear" w:pos="792"/>
        </w:tabs>
        <w:spacing w:before="120"/>
        <w:ind w:firstLine="0"/>
        <w:rPr>
          <w:rFonts w:cs="Arial"/>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212692" w:rsidRPr="00241E45" w14:paraId="2A7C1439" w14:textId="77777777" w:rsidTr="00D724A9">
        <w:trPr>
          <w:jc w:val="center"/>
        </w:trPr>
        <w:tc>
          <w:tcPr>
            <w:tcW w:w="749" w:type="dxa"/>
            <w:shd w:val="clear" w:color="auto" w:fill="F3F3F3"/>
            <w:vAlign w:val="center"/>
          </w:tcPr>
          <w:p w14:paraId="7704740F" w14:textId="77777777" w:rsidR="00212692" w:rsidRPr="00241E45" w:rsidRDefault="00212692" w:rsidP="00D724A9">
            <w:pPr>
              <w:spacing w:before="0" w:after="0"/>
              <w:jc w:val="center"/>
              <w:rPr>
                <w:rFonts w:eastAsia="SimSun" w:cs="Arial"/>
                <w:b/>
              </w:rPr>
            </w:pPr>
            <w:r w:rsidRPr="00241E45">
              <w:rPr>
                <w:rFonts w:eastAsia="SimSun" w:cs="Arial"/>
                <w:b/>
                <w:noProof/>
              </w:rPr>
              <w:drawing>
                <wp:inline distT="0" distB="0" distL="0" distR="0" wp14:anchorId="25D0F825" wp14:editId="5CCC606E">
                  <wp:extent cx="329565" cy="329565"/>
                  <wp:effectExtent l="0" t="0" r="0" b="0"/>
                  <wp:docPr id="448" name="Picture 448"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00E54E27" w14:textId="77777777" w:rsidR="00212692" w:rsidRPr="00241E45" w:rsidRDefault="00212692" w:rsidP="00D724A9">
            <w:pPr>
              <w:spacing w:before="0" w:after="0"/>
              <w:jc w:val="center"/>
              <w:rPr>
                <w:rFonts w:eastAsia="SimSun" w:cs="Arial"/>
                <w:color w:val="000000" w:themeColor="text1"/>
                <w:sz w:val="12"/>
                <w:szCs w:val="12"/>
              </w:rPr>
            </w:pPr>
          </w:p>
          <w:p w14:paraId="77F3D474" w14:textId="77777777" w:rsidR="00212692" w:rsidRPr="00241E45" w:rsidRDefault="00212692" w:rsidP="00D724A9">
            <w:pPr>
              <w:spacing w:before="0" w:after="0"/>
              <w:jc w:val="center"/>
              <w:rPr>
                <w:rFonts w:eastAsia="SimSun" w:cs="Arial"/>
                <w:color w:val="000000" w:themeColor="text1"/>
                <w:sz w:val="12"/>
                <w:szCs w:val="12"/>
              </w:rPr>
            </w:pPr>
            <w:r w:rsidRPr="00241E45">
              <w:rPr>
                <w:rFonts w:eastAsia="SimSun" w:cs="Arial"/>
                <w:color w:val="000000" w:themeColor="text1"/>
                <w:sz w:val="12"/>
                <w:szCs w:val="12"/>
              </w:rPr>
              <w:t>Data</w:t>
            </w:r>
          </w:p>
          <w:p w14:paraId="602A5F60" w14:textId="77777777" w:rsidR="00212692" w:rsidRPr="00241E45" w:rsidRDefault="00212692" w:rsidP="00D724A9">
            <w:pPr>
              <w:spacing w:before="0" w:after="0"/>
              <w:jc w:val="center"/>
              <w:rPr>
                <w:rFonts w:eastAsia="SimSun" w:cs="Arial"/>
                <w:sz w:val="12"/>
                <w:szCs w:val="12"/>
              </w:rPr>
            </w:pPr>
            <w:r w:rsidRPr="00241E45">
              <w:rPr>
                <w:rFonts w:eastAsia="SimSun" w:cs="Arial"/>
                <w:color w:val="000000" w:themeColor="text1"/>
                <w:sz w:val="12"/>
                <w:szCs w:val="12"/>
              </w:rPr>
              <w:t>Engineer</w:t>
            </w:r>
          </w:p>
        </w:tc>
        <w:tc>
          <w:tcPr>
            <w:tcW w:w="9532" w:type="dxa"/>
            <w:shd w:val="clear" w:color="auto" w:fill="F3F3F3"/>
            <w:vAlign w:val="center"/>
          </w:tcPr>
          <w:p w14:paraId="5499C735" w14:textId="77777777" w:rsidR="00212692" w:rsidRPr="00241E45" w:rsidRDefault="00212692" w:rsidP="00D724A9">
            <w:pPr>
              <w:pStyle w:val="StepList511"/>
              <w:keepLines w:val="0"/>
              <w:tabs>
                <w:tab w:val="clear" w:pos="792"/>
              </w:tabs>
              <w:spacing w:before="120"/>
              <w:ind w:left="0" w:firstLine="0"/>
              <w:rPr>
                <w:rFonts w:cs="Arial"/>
                <w:color w:val="0000FF"/>
              </w:rPr>
            </w:pPr>
            <w:r w:rsidRPr="00241E45">
              <w:rPr>
                <w:rFonts w:cs="Arial"/>
              </w:rPr>
              <w:t xml:space="preserve">Note: The first time this script is run, the </w:t>
            </w:r>
            <w:r w:rsidRPr="00241E45">
              <w:rPr>
                <w:rFonts w:cs="Arial"/>
                <w:color w:val="0000FF"/>
              </w:rPr>
              <w:t>DROP VIEW</w:t>
            </w:r>
            <w:r w:rsidRPr="00241E45">
              <w:rPr>
                <w:rFonts w:cs="Arial"/>
              </w:rPr>
              <w:t xml:space="preserve"> statement will fail since the view does not exist.  It will execute cleanly on subsequent runs.</w:t>
            </w:r>
            <w:r w:rsidRPr="00241E45">
              <w:rPr>
                <w:rFonts w:cs="Arial"/>
                <w:noProof/>
              </w:rPr>
              <w:t xml:space="preserve"> </w:t>
            </w:r>
            <w:r w:rsidRPr="00241E45">
              <w:rPr>
                <w:rFonts w:cs="Arial"/>
                <w:noProof/>
              </w:rPr>
              <w:drawing>
                <wp:inline distT="0" distB="0" distL="0" distR="0" wp14:anchorId="279C569F" wp14:editId="33B3D280">
                  <wp:extent cx="4951379" cy="1809793"/>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558" cy="1819727"/>
                          </a:xfrm>
                          <a:prstGeom prst="rect">
                            <a:avLst/>
                          </a:prstGeom>
                        </pic:spPr>
                      </pic:pic>
                    </a:graphicData>
                  </a:graphic>
                </wp:inline>
              </w:drawing>
            </w:r>
          </w:p>
        </w:tc>
      </w:tr>
    </w:tbl>
    <w:p w14:paraId="75208B9F" w14:textId="77777777" w:rsidR="00212692" w:rsidRPr="00241E45" w:rsidRDefault="00212692" w:rsidP="00212692">
      <w:pPr>
        <w:spacing w:before="0" w:after="0"/>
        <w:rPr>
          <w:rFonts w:cs="Arial"/>
          <w:szCs w:val="22"/>
        </w:rPr>
      </w:pPr>
      <w:r w:rsidRPr="00241E45">
        <w:rPr>
          <w:rFonts w:cs="Arial"/>
        </w:rPr>
        <w:br w:type="page"/>
      </w:r>
    </w:p>
    <w:p w14:paraId="300C2878" w14:textId="5BF595ED" w:rsidR="00FC4147" w:rsidRPr="00241E45" w:rsidRDefault="0084603F" w:rsidP="0084603F">
      <w:pPr>
        <w:pStyle w:val="StepList10"/>
        <w:keepLines w:val="0"/>
        <w:widowControl w:val="0"/>
        <w:numPr>
          <w:ilvl w:val="0"/>
          <w:numId w:val="23"/>
        </w:numPr>
        <w:spacing w:before="120"/>
        <w:rPr>
          <w:rFonts w:cs="Arial"/>
          <w:noProof/>
        </w:rPr>
      </w:pPr>
      <w:r w:rsidRPr="00241E45">
        <w:rPr>
          <w:rFonts w:cs="Arial"/>
          <w:noProof/>
        </w:rPr>
        <w:lastRenderedPageBreak/>
        <w:t>Select</w:t>
      </w:r>
      <w:r w:rsidR="00FC4147" w:rsidRPr="00241E45">
        <w:rPr>
          <w:rFonts w:cs="Arial"/>
          <w:noProof/>
        </w:rPr>
        <w:t xml:space="preserve"> </w:t>
      </w:r>
      <w:r w:rsidRPr="00241E45">
        <w:rPr>
          <w:rFonts w:cs="Arial"/>
          <w:color w:val="0000FF"/>
        </w:rPr>
        <w:t xml:space="preserve">menu (SQL editor) </w:t>
      </w:r>
      <w:r w:rsidR="00E861D3">
        <w:rPr>
          <w:rFonts w:ascii="Wingdings 3" w:eastAsia="Wingdings 3" w:hAnsi="Wingdings 3" w:cs="Wingdings 3"/>
        </w:rPr>
        <w:t>a</w:t>
      </w:r>
      <w:r w:rsidR="00E861D3" w:rsidRPr="00241E45" w:rsidDel="00E861D3">
        <w:rPr>
          <w:rFonts w:eastAsia="Wingdings 3" w:cs="Arial"/>
        </w:rPr>
        <w:t xml:space="preserve"> </w:t>
      </w:r>
      <w:r w:rsidRPr="00241E45">
        <w:rPr>
          <w:rFonts w:cs="Arial"/>
          <w:color w:val="0000FF"/>
        </w:rPr>
        <w:t>My virtualized data</w:t>
      </w:r>
      <w:r w:rsidR="00D80C14">
        <w:rPr>
          <w:rFonts w:cs="Arial"/>
          <w:color w:val="0000FF"/>
        </w:rPr>
        <w:t>.</w:t>
      </w:r>
    </w:p>
    <w:p w14:paraId="2F5BF262" w14:textId="31688E10" w:rsidR="0084603F" w:rsidRPr="00241E45" w:rsidRDefault="0084603F" w:rsidP="0084603F">
      <w:pPr>
        <w:pStyle w:val="StepList10"/>
        <w:keepLines w:val="0"/>
        <w:widowControl w:val="0"/>
        <w:tabs>
          <w:tab w:val="clear" w:pos="792"/>
        </w:tabs>
        <w:spacing w:before="120"/>
        <w:ind w:firstLine="0"/>
        <w:rPr>
          <w:rFonts w:cs="Arial"/>
          <w:noProof/>
        </w:rPr>
      </w:pPr>
      <w:r w:rsidRPr="00241E45">
        <w:rPr>
          <w:rFonts w:cs="Arial"/>
          <w:noProof/>
        </w:rPr>
        <w:drawing>
          <wp:inline distT="0" distB="0" distL="0" distR="0" wp14:anchorId="4D9A40CE" wp14:editId="0ADF8741">
            <wp:extent cx="1419214" cy="13462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25426" cy="1352092"/>
                    </a:xfrm>
                    <a:prstGeom prst="rect">
                      <a:avLst/>
                    </a:prstGeom>
                    <a:noFill/>
                    <a:ln>
                      <a:noFill/>
                    </a:ln>
                  </pic:spPr>
                </pic:pic>
              </a:graphicData>
            </a:graphic>
          </wp:inline>
        </w:drawing>
      </w:r>
    </w:p>
    <w:p w14:paraId="131EBF1A" w14:textId="19DF243A" w:rsidR="0084603F" w:rsidRPr="00241E45" w:rsidRDefault="0084603F" w:rsidP="0084603F">
      <w:pPr>
        <w:pStyle w:val="StepList10"/>
        <w:keepLines w:val="0"/>
        <w:widowControl w:val="0"/>
        <w:numPr>
          <w:ilvl w:val="0"/>
          <w:numId w:val="23"/>
        </w:numPr>
        <w:spacing w:before="120"/>
        <w:rPr>
          <w:rFonts w:cs="Arial"/>
          <w:noProof/>
        </w:rPr>
      </w:pPr>
      <w:r w:rsidRPr="00241E45">
        <w:rPr>
          <w:rFonts w:cs="Arial"/>
          <w:noProof/>
        </w:rPr>
        <w:t>The virtualized view should now be here</w:t>
      </w:r>
      <w:r w:rsidR="00964A03" w:rsidRPr="00241E45">
        <w:rPr>
          <w:rFonts w:cs="Arial"/>
          <w:noProof/>
        </w:rPr>
        <w:t>:</w:t>
      </w:r>
      <w:r w:rsidRPr="00241E45">
        <w:rPr>
          <w:rFonts w:cs="Arial"/>
          <w:noProof/>
        </w:rPr>
        <w:t xml:space="preserve"> </w:t>
      </w:r>
      <w:r w:rsidRPr="00241E45">
        <w:rPr>
          <w:rFonts w:cs="Arial"/>
          <w:color w:val="0000FF"/>
        </w:rPr>
        <w:t>VIEW_CUST_TXN_SYMBOL_COM</w:t>
      </w:r>
      <w:r w:rsidR="00D724A9">
        <w:rPr>
          <w:rFonts w:cs="Arial"/>
          <w:color w:val="0000FF"/>
        </w:rPr>
        <w:t>.</w:t>
      </w:r>
    </w:p>
    <w:p w14:paraId="546BAC16" w14:textId="58AAEAA6" w:rsidR="00FC4147" w:rsidRPr="00241E45" w:rsidRDefault="00FC4147" w:rsidP="00F261D1">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2FF8DA1E" wp14:editId="595D64D6">
            <wp:extent cx="4910243" cy="1438878"/>
            <wp:effectExtent l="0" t="0" r="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0790" cy="1439038"/>
                    </a:xfrm>
                    <a:prstGeom prst="rect">
                      <a:avLst/>
                    </a:prstGeom>
                  </pic:spPr>
                </pic:pic>
              </a:graphicData>
            </a:graphic>
          </wp:inline>
        </w:drawing>
      </w:r>
    </w:p>
    <w:p w14:paraId="3F13E411" w14:textId="6E346FBC" w:rsidR="00C3213C" w:rsidRPr="00241E45" w:rsidRDefault="00C3213C" w:rsidP="00C3213C">
      <w:pPr>
        <w:pStyle w:val="Heading3"/>
        <w:rPr>
          <w:rFonts w:ascii="Arial" w:hAnsi="Arial" w:cs="Arial"/>
          <w:b/>
          <w:bCs/>
          <w:shd w:val="clear" w:color="auto" w:fill="FFFFFF"/>
        </w:rPr>
      </w:pPr>
      <w:r w:rsidRPr="00241E45">
        <w:rPr>
          <w:rFonts w:ascii="Arial" w:hAnsi="Arial" w:cs="Arial"/>
          <w:b/>
          <w:bCs/>
          <w:shd w:val="clear" w:color="auto" w:fill="FFFFFF"/>
        </w:rPr>
        <w:t>Check performance</w:t>
      </w:r>
    </w:p>
    <w:p w14:paraId="2CEF586E" w14:textId="095F6298" w:rsidR="00E24D76" w:rsidRPr="00241E45" w:rsidRDefault="00FC4147" w:rsidP="004C042B">
      <w:pPr>
        <w:pStyle w:val="StepList10"/>
        <w:keepLines w:val="0"/>
        <w:widowControl w:val="0"/>
        <w:numPr>
          <w:ilvl w:val="0"/>
          <w:numId w:val="23"/>
        </w:numPr>
        <w:spacing w:before="120"/>
        <w:rPr>
          <w:rFonts w:cs="Arial"/>
        </w:rPr>
      </w:pPr>
      <w:r w:rsidRPr="00241E45">
        <w:rPr>
          <w:rFonts w:cs="Arial"/>
        </w:rPr>
        <w:t>With the VIEW in place, it would be worthwhile to run</w:t>
      </w:r>
      <w:r w:rsidR="00356415" w:rsidRPr="00241E45">
        <w:rPr>
          <w:rFonts w:cs="Arial"/>
        </w:rPr>
        <w:t xml:space="preserve"> a</w:t>
      </w:r>
      <w:r w:rsidRPr="00241E45">
        <w:rPr>
          <w:rFonts w:cs="Arial"/>
        </w:rPr>
        <w:t xml:space="preserve"> simple aggregated SQL query</w:t>
      </w:r>
      <w:r w:rsidR="00356415" w:rsidRPr="00241E45">
        <w:rPr>
          <w:rFonts w:cs="Arial"/>
        </w:rPr>
        <w:t xml:space="preserve"> in the SQL editor</w:t>
      </w:r>
      <w:r w:rsidRPr="00241E45">
        <w:rPr>
          <w:rFonts w:cs="Arial"/>
        </w:rPr>
        <w:t xml:space="preserve"> to see </w:t>
      </w:r>
      <w:r w:rsidR="00356415" w:rsidRPr="00241E45">
        <w:rPr>
          <w:rFonts w:cs="Arial"/>
        </w:rPr>
        <w:t>its</w:t>
      </w:r>
      <w:r w:rsidRPr="00241E45">
        <w:rPr>
          <w:rFonts w:cs="Arial"/>
        </w:rPr>
        <w:t xml:space="preserve"> performance. </w:t>
      </w:r>
      <w:r w:rsidR="00356415" w:rsidRPr="00241E45">
        <w:rPr>
          <w:rFonts w:cs="Arial"/>
        </w:rPr>
        <w:t xml:space="preserve"> </w:t>
      </w:r>
    </w:p>
    <w:p w14:paraId="4D97E232" w14:textId="36BBB7A5" w:rsidR="00356415" w:rsidRPr="00241E45" w:rsidRDefault="00356415" w:rsidP="00356415">
      <w:pPr>
        <w:pStyle w:val="StepList10"/>
        <w:keepLines w:val="0"/>
        <w:widowControl w:val="0"/>
        <w:tabs>
          <w:tab w:val="clear" w:pos="792"/>
        </w:tabs>
        <w:spacing w:before="120"/>
        <w:ind w:firstLine="0"/>
        <w:rPr>
          <w:rFonts w:cs="Arial"/>
        </w:rPr>
      </w:pPr>
      <w:r w:rsidRPr="00241E45">
        <w:rPr>
          <w:rFonts w:cs="Arial"/>
        </w:rPr>
        <w:t xml:space="preserve">Select menu </w:t>
      </w:r>
      <w:r w:rsidRPr="00241E45">
        <w:rPr>
          <w:rFonts w:cs="Arial"/>
          <w:color w:val="0000FF"/>
        </w:rPr>
        <w:t xml:space="preserve">(My virtualized data) </w:t>
      </w:r>
      <w:r w:rsidR="00E861D3">
        <w:rPr>
          <w:rFonts w:ascii="Wingdings 3" w:eastAsia="Wingdings 3" w:hAnsi="Wingdings 3" w:cs="Wingdings 3"/>
        </w:rPr>
        <w:t>a</w:t>
      </w:r>
      <w:r w:rsidR="00E861D3" w:rsidRPr="00241E45" w:rsidDel="00E861D3">
        <w:rPr>
          <w:rFonts w:eastAsia="Wingdings 3" w:cs="Arial"/>
        </w:rPr>
        <w:t xml:space="preserve"> </w:t>
      </w:r>
      <w:r w:rsidRPr="00241E45">
        <w:rPr>
          <w:rFonts w:cs="Arial"/>
          <w:color w:val="0000FF"/>
        </w:rPr>
        <w:t>SQL editor</w:t>
      </w:r>
      <w:r w:rsidR="009A597D">
        <w:rPr>
          <w:rFonts w:cs="Arial"/>
          <w:color w:val="0000FF"/>
        </w:rPr>
        <w:t>.</w:t>
      </w:r>
    </w:p>
    <w:p w14:paraId="35B16722" w14:textId="0A327261" w:rsidR="00356415" w:rsidRPr="00241E45" w:rsidRDefault="00356415" w:rsidP="00EA718F">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7697853A" wp14:editId="562077BB">
            <wp:extent cx="1270000" cy="1031875"/>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77149" cy="1037684"/>
                    </a:xfrm>
                    <a:prstGeom prst="rect">
                      <a:avLst/>
                    </a:prstGeom>
                    <a:noFill/>
                    <a:ln>
                      <a:noFill/>
                    </a:ln>
                  </pic:spPr>
                </pic:pic>
              </a:graphicData>
            </a:graphic>
          </wp:inline>
        </w:drawing>
      </w:r>
    </w:p>
    <w:p w14:paraId="20849B20" w14:textId="219A1D6E" w:rsidR="00FC4147" w:rsidRPr="00241E45" w:rsidRDefault="00FC4147" w:rsidP="00EA718F">
      <w:pPr>
        <w:pStyle w:val="StepList10"/>
        <w:keepLines w:val="0"/>
        <w:widowControl w:val="0"/>
        <w:numPr>
          <w:ilvl w:val="0"/>
          <w:numId w:val="23"/>
        </w:numPr>
        <w:spacing w:before="120"/>
        <w:rPr>
          <w:rFonts w:cs="Arial"/>
        </w:rPr>
      </w:pPr>
      <w:r w:rsidRPr="00241E45">
        <w:rPr>
          <w:rFonts w:cs="Arial"/>
        </w:rPr>
        <w:t>Re</w:t>
      </w:r>
      <w:r w:rsidR="00EA718F" w:rsidRPr="00241E45">
        <w:rPr>
          <w:rFonts w:cs="Arial"/>
        </w:rPr>
        <w:t>place the existing</w:t>
      </w:r>
      <w:r w:rsidRPr="00241E45">
        <w:rPr>
          <w:rFonts w:cs="Arial"/>
        </w:rPr>
        <w:t xml:space="preserve"> SQL with the following</w:t>
      </w:r>
      <w:r w:rsidR="00EA718F" w:rsidRPr="00241E45">
        <w:rPr>
          <w:rFonts w:cs="Arial"/>
        </w:rPr>
        <w:t xml:space="preserve"> by just typing it in</w:t>
      </w:r>
      <w:r w:rsidR="009A597D">
        <w:rPr>
          <w:rFonts w:cs="Arial"/>
        </w:rPr>
        <w:t xml:space="preserve">, </w:t>
      </w:r>
      <w:r w:rsidR="00903636" w:rsidRPr="00241E45">
        <w:rPr>
          <w:rFonts w:cs="Arial"/>
        </w:rPr>
        <w:t xml:space="preserve"> copy from /Downloads/</w:t>
      </w:r>
      <w:r w:rsidR="00903636" w:rsidRPr="00241E45">
        <w:rPr>
          <w:rFonts w:cs="Arial"/>
          <w:color w:val="0000FF"/>
        </w:rPr>
        <w:t xml:space="preserve">DV_CheckPerformance.txt </w:t>
      </w:r>
      <w:r w:rsidR="00903636" w:rsidRPr="00241E45">
        <w:rPr>
          <w:rFonts w:cs="Arial"/>
        </w:rPr>
        <w:t xml:space="preserve">file or download from </w:t>
      </w:r>
      <w:hyperlink r:id="rId68" w:history="1">
        <w:r w:rsidR="00910F60" w:rsidRPr="004F7A14">
          <w:rPr>
            <w:rStyle w:val="Hyperlink"/>
            <w:rFonts w:cs="Arial"/>
          </w:rPr>
          <w:t>http://ibm.biz/DV-Check-Performance</w:t>
        </w:r>
      </w:hyperlink>
      <w:r w:rsidR="009A597D">
        <w:rPr>
          <w:rFonts w:cs="Arial"/>
        </w:rPr>
        <w:t>.</w:t>
      </w:r>
    </w:p>
    <w:p w14:paraId="11FD5C98" w14:textId="39B4623D" w:rsidR="008D006B" w:rsidRPr="00241E45" w:rsidRDefault="00FC4147" w:rsidP="008C43DB">
      <w:pPr>
        <w:pStyle w:val="StepList10"/>
        <w:keepLines w:val="0"/>
        <w:widowControl w:val="0"/>
        <w:tabs>
          <w:tab w:val="clear" w:pos="792"/>
        </w:tabs>
        <w:spacing w:before="0" w:after="0"/>
        <w:ind w:firstLine="0"/>
        <w:rPr>
          <w:rFonts w:cs="Arial"/>
          <w:b/>
          <w:bCs/>
        </w:rPr>
      </w:pPr>
      <w:r w:rsidRPr="00241E45">
        <w:rPr>
          <w:rFonts w:cs="Arial"/>
          <w:b/>
          <w:bCs/>
        </w:rPr>
        <w:t xml:space="preserve">SELECT COMPANY, </w:t>
      </w:r>
      <w:proofErr w:type="gramStart"/>
      <w:r w:rsidRPr="00241E45">
        <w:rPr>
          <w:rFonts w:cs="Arial"/>
          <w:b/>
          <w:bCs/>
        </w:rPr>
        <w:t>COUNT(</w:t>
      </w:r>
      <w:proofErr w:type="gramEnd"/>
      <w:r w:rsidRPr="00241E45">
        <w:rPr>
          <w:rFonts w:cs="Arial"/>
          <w:b/>
          <w:bCs/>
        </w:rPr>
        <w:t>*) as C</w:t>
      </w:r>
      <w:r w:rsidR="00527A7B" w:rsidRPr="00241E45">
        <w:rPr>
          <w:rFonts w:cs="Arial"/>
          <w:b/>
          <w:bCs/>
        </w:rPr>
        <w:t>OUNT</w:t>
      </w:r>
      <w:r w:rsidRPr="00241E45">
        <w:rPr>
          <w:rFonts w:cs="Arial"/>
          <w:b/>
          <w:bCs/>
        </w:rPr>
        <w:t xml:space="preserve"> </w:t>
      </w:r>
    </w:p>
    <w:p w14:paraId="3443A092" w14:textId="3EF670E7" w:rsidR="00FC4147" w:rsidRPr="00241E45" w:rsidRDefault="00FC4147" w:rsidP="008C43DB">
      <w:pPr>
        <w:pStyle w:val="StepList10"/>
        <w:keepLines w:val="0"/>
        <w:widowControl w:val="0"/>
        <w:tabs>
          <w:tab w:val="clear" w:pos="792"/>
        </w:tabs>
        <w:spacing w:before="0" w:after="0"/>
        <w:ind w:firstLine="0"/>
        <w:rPr>
          <w:rFonts w:cs="Arial"/>
          <w:b/>
          <w:bCs/>
        </w:rPr>
      </w:pPr>
      <w:r w:rsidRPr="00241E45">
        <w:rPr>
          <w:rFonts w:cs="Arial"/>
          <w:b/>
          <w:bCs/>
        </w:rPr>
        <w:t>FROM</w:t>
      </w:r>
      <w:r w:rsidR="008D006B" w:rsidRPr="00241E45">
        <w:rPr>
          <w:rFonts w:cs="Arial"/>
          <w:b/>
          <w:bCs/>
        </w:rPr>
        <w:t xml:space="preserve"> </w:t>
      </w:r>
      <w:r w:rsidRPr="00241E45">
        <w:rPr>
          <w:rFonts w:cs="Arial"/>
          <w:b/>
          <w:bCs/>
        </w:rPr>
        <w:t xml:space="preserve">USER1001.VIEW_CUST_TXN_SYMBOL_COM </w:t>
      </w:r>
    </w:p>
    <w:p w14:paraId="2B31E485" w14:textId="786B01B2" w:rsidR="00FC4147" w:rsidRPr="00241E45" w:rsidRDefault="00FC4147" w:rsidP="008C43DB">
      <w:pPr>
        <w:pStyle w:val="StepList10"/>
        <w:keepLines w:val="0"/>
        <w:widowControl w:val="0"/>
        <w:tabs>
          <w:tab w:val="clear" w:pos="792"/>
        </w:tabs>
        <w:spacing w:before="0" w:after="0"/>
        <w:ind w:firstLine="0"/>
        <w:rPr>
          <w:rFonts w:cs="Arial"/>
          <w:b/>
          <w:bCs/>
        </w:rPr>
      </w:pPr>
      <w:r w:rsidRPr="00241E45">
        <w:rPr>
          <w:rFonts w:cs="Arial"/>
          <w:b/>
          <w:bCs/>
        </w:rPr>
        <w:t>GROUP BY COMPANY;</w:t>
      </w:r>
    </w:p>
    <w:p w14:paraId="4D86A77D" w14:textId="3067BE82" w:rsidR="00FC4147" w:rsidRPr="00241E45" w:rsidRDefault="00EA718F" w:rsidP="004C7DED">
      <w:pPr>
        <w:pStyle w:val="StepList10"/>
        <w:keepLines w:val="0"/>
        <w:widowControl w:val="0"/>
        <w:tabs>
          <w:tab w:val="clear" w:pos="792"/>
        </w:tabs>
        <w:spacing w:before="120"/>
        <w:ind w:firstLine="0"/>
        <w:rPr>
          <w:rFonts w:cs="Arial"/>
        </w:rPr>
      </w:pPr>
      <w:r w:rsidRPr="00241E45">
        <w:rPr>
          <w:rFonts w:cs="Arial"/>
        </w:rPr>
        <w:t>(</w:t>
      </w:r>
      <w:r w:rsidR="00FC4147" w:rsidRPr="00241E45">
        <w:rPr>
          <w:rFonts w:cs="Arial"/>
        </w:rPr>
        <w:t>This query performs</w:t>
      </w:r>
      <w:r w:rsidR="0014642F" w:rsidRPr="00241E45">
        <w:rPr>
          <w:rFonts w:cs="Arial"/>
        </w:rPr>
        <w:t xml:space="preserve"> </w:t>
      </w:r>
      <w:r w:rsidR="00FC4147" w:rsidRPr="00241E45">
        <w:rPr>
          <w:rFonts w:cs="Arial"/>
        </w:rPr>
        <w:t>a simple COUNT</w:t>
      </w:r>
      <w:r w:rsidR="0014642F" w:rsidRPr="00241E45">
        <w:rPr>
          <w:rFonts w:cs="Arial"/>
        </w:rPr>
        <w:t xml:space="preserve"> across the tables</w:t>
      </w:r>
      <w:r w:rsidR="00FC4147" w:rsidRPr="00241E45">
        <w:rPr>
          <w:rFonts w:cs="Arial"/>
        </w:rPr>
        <w:t xml:space="preserve"> based on the </w:t>
      </w:r>
      <w:r w:rsidR="009A597D">
        <w:rPr>
          <w:rFonts w:cs="Arial"/>
        </w:rPr>
        <w:t>c</w:t>
      </w:r>
      <w:r w:rsidR="00FC4147" w:rsidRPr="00241E45">
        <w:rPr>
          <w:rFonts w:cs="Arial"/>
        </w:rPr>
        <w:t>ompanies traded</w:t>
      </w:r>
      <w:r w:rsidR="004C7DED" w:rsidRPr="00241E45">
        <w:rPr>
          <w:rFonts w:cs="Arial"/>
        </w:rPr>
        <w:t>.</w:t>
      </w:r>
      <w:r w:rsidRPr="00241E45">
        <w:rPr>
          <w:rFonts w:cs="Arial"/>
        </w:rPr>
        <w:t>)</w:t>
      </w:r>
    </w:p>
    <w:p w14:paraId="119F4FD2" w14:textId="77777777" w:rsidR="009C2545" w:rsidRPr="00241E45" w:rsidRDefault="009C2545">
      <w:pPr>
        <w:spacing w:before="0" w:after="0"/>
        <w:rPr>
          <w:rFonts w:cs="Arial"/>
          <w:szCs w:val="22"/>
        </w:rPr>
      </w:pPr>
      <w:r w:rsidRPr="00241E45">
        <w:rPr>
          <w:rFonts w:cs="Arial"/>
        </w:rPr>
        <w:br w:type="page"/>
      </w:r>
    </w:p>
    <w:p w14:paraId="7C3C5198" w14:textId="170447E3" w:rsidR="00F261D1" w:rsidRPr="00241E45" w:rsidRDefault="00FC4147" w:rsidP="00EA718F">
      <w:pPr>
        <w:pStyle w:val="StepList10"/>
        <w:keepLines w:val="0"/>
        <w:widowControl w:val="0"/>
        <w:numPr>
          <w:ilvl w:val="0"/>
          <w:numId w:val="23"/>
        </w:numPr>
        <w:spacing w:before="120"/>
        <w:rPr>
          <w:rFonts w:cs="Arial"/>
        </w:rPr>
      </w:pPr>
      <w:r w:rsidRPr="00241E45">
        <w:rPr>
          <w:rFonts w:cs="Arial"/>
        </w:rPr>
        <w:lastRenderedPageBreak/>
        <w:t xml:space="preserve">Click </w:t>
      </w:r>
      <w:r w:rsidRPr="00241E45">
        <w:rPr>
          <w:rFonts w:cs="Arial"/>
          <w:color w:val="0000FF"/>
        </w:rPr>
        <w:t>Run all</w:t>
      </w:r>
      <w:r w:rsidR="009A597D">
        <w:rPr>
          <w:rFonts w:cs="Arial"/>
        </w:rPr>
        <w:t>.</w:t>
      </w:r>
    </w:p>
    <w:p w14:paraId="1248C4CE" w14:textId="1A468DF5" w:rsidR="008D2D09" w:rsidRPr="00241E45" w:rsidRDefault="004C5300" w:rsidP="004C5300">
      <w:pPr>
        <w:pStyle w:val="StepList"/>
        <w:numPr>
          <w:ilvl w:val="0"/>
          <w:numId w:val="0"/>
        </w:numPr>
        <w:ind w:left="792"/>
        <w:rPr>
          <w:rFonts w:cs="Arial"/>
        </w:rPr>
      </w:pPr>
      <w:r w:rsidRPr="00241E45">
        <w:rPr>
          <w:rFonts w:cs="Arial"/>
        </w:rPr>
        <w:t>The aggregated query is run over the View which in turns gets executed across all three underlying tables in the different data sources via the schema folded virtual table created earlier.</w:t>
      </w:r>
    </w:p>
    <w:p w14:paraId="7AECBD08" w14:textId="2D78B9AB" w:rsidR="004C5300" w:rsidRPr="00241E45" w:rsidRDefault="004C5300" w:rsidP="004C5300">
      <w:pPr>
        <w:pStyle w:val="StepList"/>
        <w:numPr>
          <w:ilvl w:val="0"/>
          <w:numId w:val="0"/>
        </w:numPr>
        <w:ind w:left="792"/>
        <w:rPr>
          <w:rFonts w:cs="Arial"/>
        </w:rPr>
      </w:pPr>
      <w:r w:rsidRPr="00241E45">
        <w:rPr>
          <w:rFonts w:cs="Arial"/>
        </w:rPr>
        <w:t>Because we do not have a cache and it is going against all the data in every table, this will take a few minutes</w:t>
      </w:r>
      <w:r w:rsidR="008D2D09" w:rsidRPr="00241E45">
        <w:rPr>
          <w:rFonts w:cs="Arial"/>
        </w:rPr>
        <w:t xml:space="preserve"> to complete</w:t>
      </w:r>
      <w:r w:rsidR="0037755B" w:rsidRPr="00241E45">
        <w:rPr>
          <w:rFonts w:cs="Arial"/>
        </w:rPr>
        <w:t xml:space="preserve"> – please be patient.</w:t>
      </w:r>
    </w:p>
    <w:p w14:paraId="0F1B1984" w14:textId="00259BB7" w:rsidR="00FC4147" w:rsidRPr="00241E45" w:rsidRDefault="00214643" w:rsidP="00FC4147">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3D7ADA02" wp14:editId="29DD84A0">
            <wp:extent cx="5975350" cy="2635256"/>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81799" cy="2638100"/>
                    </a:xfrm>
                    <a:prstGeom prst="rect">
                      <a:avLst/>
                    </a:prstGeom>
                    <a:noFill/>
                    <a:ln>
                      <a:noFill/>
                    </a:ln>
                  </pic:spPr>
                </pic:pic>
              </a:graphicData>
            </a:graphic>
          </wp:inline>
        </w:drawing>
      </w:r>
    </w:p>
    <w:p w14:paraId="253CBD04" w14:textId="50F0D3FC" w:rsidR="008D409D" w:rsidRPr="00241E45" w:rsidRDefault="00FC4147" w:rsidP="00FC4147">
      <w:pPr>
        <w:pStyle w:val="StepList10"/>
        <w:keepLines w:val="0"/>
        <w:widowControl w:val="0"/>
        <w:numPr>
          <w:ilvl w:val="0"/>
          <w:numId w:val="23"/>
        </w:numPr>
        <w:spacing w:before="120"/>
        <w:rPr>
          <w:rFonts w:cs="Arial"/>
        </w:rPr>
      </w:pPr>
      <w:r w:rsidRPr="00241E45">
        <w:rPr>
          <w:rFonts w:cs="Arial"/>
        </w:rPr>
        <w:t>Notice the time taken for running the query</w:t>
      </w:r>
      <w:r w:rsidR="00981DD7" w:rsidRPr="00241E45">
        <w:rPr>
          <w:rFonts w:cs="Arial"/>
        </w:rPr>
        <w:t>.</w:t>
      </w:r>
    </w:p>
    <w:p w14:paraId="17E84FAF" w14:textId="420153E5" w:rsidR="008D409D" w:rsidRPr="00241E45" w:rsidRDefault="009D05FE" w:rsidP="009D05FE">
      <w:pPr>
        <w:pStyle w:val="StepList10"/>
        <w:keepLines w:val="0"/>
        <w:widowControl w:val="0"/>
        <w:tabs>
          <w:tab w:val="clear" w:pos="792"/>
        </w:tabs>
        <w:spacing w:before="120"/>
        <w:ind w:firstLine="0"/>
        <w:rPr>
          <w:rFonts w:cs="Arial"/>
        </w:rPr>
      </w:pPr>
      <w:r w:rsidRPr="00241E45">
        <w:rPr>
          <w:rFonts w:cs="Arial"/>
        </w:rPr>
        <w:t>The time taken for the simple query execution is unacceptable. The Data Engineer reaches out to the DV Admin to create a cache</w:t>
      </w:r>
    </w:p>
    <w:p w14:paraId="47FC60DE" w14:textId="77777777" w:rsidR="00981DD7" w:rsidRPr="00241E45" w:rsidRDefault="00981DD7" w:rsidP="009D05FE">
      <w:pPr>
        <w:pStyle w:val="StepList10"/>
        <w:keepLines w:val="0"/>
        <w:widowControl w:val="0"/>
        <w:tabs>
          <w:tab w:val="clear" w:pos="792"/>
        </w:tabs>
        <w:spacing w:before="120"/>
        <w:ind w:firstLine="0"/>
        <w:rPr>
          <w:rFonts w:cs="Arial"/>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811492" w:rsidRPr="00241E45" w14:paraId="20108940" w14:textId="77777777" w:rsidTr="004B14FA">
        <w:trPr>
          <w:jc w:val="center"/>
        </w:trPr>
        <w:tc>
          <w:tcPr>
            <w:tcW w:w="749" w:type="dxa"/>
            <w:shd w:val="clear" w:color="auto" w:fill="F3F3F3"/>
            <w:vAlign w:val="center"/>
          </w:tcPr>
          <w:p w14:paraId="17C6573C" w14:textId="77777777" w:rsidR="00811492" w:rsidRPr="00241E45" w:rsidRDefault="00811492" w:rsidP="004B14FA">
            <w:pPr>
              <w:spacing w:before="0" w:after="0"/>
              <w:jc w:val="center"/>
              <w:rPr>
                <w:rFonts w:eastAsia="SimSun" w:cs="Arial"/>
                <w:b/>
              </w:rPr>
            </w:pPr>
            <w:r w:rsidRPr="00241E45">
              <w:rPr>
                <w:rFonts w:eastAsia="SimSun" w:cs="Arial"/>
                <w:b/>
                <w:noProof/>
              </w:rPr>
              <w:drawing>
                <wp:inline distT="0" distB="0" distL="0" distR="0" wp14:anchorId="2B1E36B1" wp14:editId="4124DCB9">
                  <wp:extent cx="329565" cy="329565"/>
                  <wp:effectExtent l="0" t="0" r="0" b="0"/>
                  <wp:docPr id="265" name="Picture 26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2F0D509F" w14:textId="77777777" w:rsidR="00811492" w:rsidRPr="00241E45" w:rsidRDefault="00811492" w:rsidP="004B14FA">
            <w:pPr>
              <w:spacing w:before="0" w:after="0"/>
              <w:jc w:val="center"/>
              <w:rPr>
                <w:rFonts w:eastAsia="SimSun" w:cs="Arial"/>
                <w:color w:val="000000" w:themeColor="text1"/>
                <w:sz w:val="12"/>
                <w:szCs w:val="12"/>
              </w:rPr>
            </w:pPr>
          </w:p>
          <w:p w14:paraId="2CDAA39A" w14:textId="77777777" w:rsidR="00811492" w:rsidRPr="00241E45" w:rsidRDefault="00811492" w:rsidP="004B14FA">
            <w:pPr>
              <w:spacing w:before="0" w:after="0"/>
              <w:jc w:val="center"/>
              <w:rPr>
                <w:rFonts w:eastAsia="SimSun" w:cs="Arial"/>
                <w:color w:val="000000" w:themeColor="text1"/>
                <w:sz w:val="12"/>
                <w:szCs w:val="12"/>
              </w:rPr>
            </w:pPr>
            <w:r w:rsidRPr="00241E45">
              <w:rPr>
                <w:rFonts w:eastAsia="SimSun" w:cs="Arial"/>
                <w:color w:val="000000" w:themeColor="text1"/>
                <w:sz w:val="12"/>
                <w:szCs w:val="12"/>
              </w:rPr>
              <w:t>Data</w:t>
            </w:r>
          </w:p>
          <w:p w14:paraId="5AC31B7E" w14:textId="77777777" w:rsidR="00811492" w:rsidRPr="00241E45" w:rsidRDefault="00811492" w:rsidP="004B14FA">
            <w:pPr>
              <w:spacing w:before="0" w:after="0"/>
              <w:jc w:val="center"/>
              <w:rPr>
                <w:rFonts w:eastAsia="SimSun" w:cs="Arial"/>
                <w:sz w:val="12"/>
                <w:szCs w:val="12"/>
              </w:rPr>
            </w:pPr>
            <w:r w:rsidRPr="00241E45">
              <w:rPr>
                <w:rFonts w:eastAsia="SimSun" w:cs="Arial"/>
                <w:color w:val="000000" w:themeColor="text1"/>
                <w:sz w:val="12"/>
                <w:szCs w:val="12"/>
              </w:rPr>
              <w:t>Engineer</w:t>
            </w:r>
          </w:p>
        </w:tc>
        <w:tc>
          <w:tcPr>
            <w:tcW w:w="9532" w:type="dxa"/>
            <w:shd w:val="clear" w:color="auto" w:fill="F3F3F3"/>
            <w:vAlign w:val="center"/>
          </w:tcPr>
          <w:p w14:paraId="61D906CC" w14:textId="6AAC3395" w:rsidR="00AC405C" w:rsidRPr="00241E45" w:rsidRDefault="00FC4147" w:rsidP="004B14FA">
            <w:pPr>
              <w:pStyle w:val="StepList511"/>
              <w:keepLines w:val="0"/>
              <w:tabs>
                <w:tab w:val="clear" w:pos="792"/>
              </w:tabs>
              <w:spacing w:before="120"/>
              <w:ind w:left="0" w:firstLine="0"/>
              <w:rPr>
                <w:rFonts w:cs="Arial"/>
                <w:sz w:val="20"/>
                <w:szCs w:val="20"/>
              </w:rPr>
            </w:pPr>
            <w:r w:rsidRPr="00241E45">
              <w:rPr>
                <w:rFonts w:cs="Arial"/>
                <w:sz w:val="20"/>
                <w:szCs w:val="20"/>
              </w:rPr>
              <w:t>Based on the time taken to execute the</w:t>
            </w:r>
            <w:r w:rsidR="004C7DED" w:rsidRPr="00241E45">
              <w:rPr>
                <w:rFonts w:cs="Arial"/>
                <w:sz w:val="20"/>
                <w:szCs w:val="20"/>
              </w:rPr>
              <w:t xml:space="preserve"> simple aggregated</w:t>
            </w:r>
            <w:r w:rsidRPr="00241E45">
              <w:rPr>
                <w:rFonts w:cs="Arial"/>
                <w:sz w:val="20"/>
                <w:szCs w:val="20"/>
              </w:rPr>
              <w:t xml:space="preserve"> query over the View,</w:t>
            </w:r>
            <w:r w:rsidR="005C12EF" w:rsidRPr="00241E45">
              <w:rPr>
                <w:rFonts w:cs="Arial"/>
                <w:sz w:val="20"/>
                <w:szCs w:val="20"/>
              </w:rPr>
              <w:t xml:space="preserve"> makes it a perfect candidate to create a DV data cache from and that will be the next step.</w:t>
            </w:r>
          </w:p>
          <w:p w14:paraId="0A0294BB" w14:textId="6FAC2F1E" w:rsidR="00811492" w:rsidRPr="00241E45" w:rsidRDefault="00811492" w:rsidP="004B14FA">
            <w:pPr>
              <w:pStyle w:val="StepList511"/>
              <w:keepLines w:val="0"/>
              <w:tabs>
                <w:tab w:val="clear" w:pos="792"/>
              </w:tabs>
              <w:spacing w:before="120"/>
              <w:ind w:left="0" w:firstLine="0"/>
              <w:rPr>
                <w:rFonts w:cs="Arial"/>
                <w:sz w:val="20"/>
                <w:szCs w:val="20"/>
              </w:rPr>
            </w:pPr>
            <w:r w:rsidRPr="00241E45">
              <w:rPr>
                <w:rFonts w:cs="Arial"/>
                <w:sz w:val="20"/>
                <w:szCs w:val="20"/>
              </w:rPr>
              <w:t xml:space="preserve">If </w:t>
            </w:r>
            <w:r w:rsidR="00AC405C" w:rsidRPr="00241E45">
              <w:rPr>
                <w:rFonts w:cs="Arial"/>
                <w:sz w:val="20"/>
                <w:szCs w:val="20"/>
              </w:rPr>
              <w:t>this step</w:t>
            </w:r>
            <w:r w:rsidRPr="00241E45">
              <w:rPr>
                <w:rFonts w:cs="Arial"/>
                <w:sz w:val="20"/>
                <w:szCs w:val="20"/>
              </w:rPr>
              <w:t xml:space="preserve"> fails, check to make sure that you have copied the SQL code properly in the SQL editor</w:t>
            </w:r>
            <w:r w:rsidR="00AC405C" w:rsidRPr="00241E45">
              <w:rPr>
                <w:rFonts w:cs="Arial"/>
                <w:sz w:val="20"/>
                <w:szCs w:val="20"/>
              </w:rPr>
              <w:t xml:space="preserve"> and run it again. Keep in mind that </w:t>
            </w:r>
            <w:r w:rsidRPr="00241E45">
              <w:rPr>
                <w:rFonts w:cs="Arial"/>
                <w:sz w:val="20"/>
                <w:szCs w:val="20"/>
              </w:rPr>
              <w:t xml:space="preserve">a successful run of the SQL may not mean it was </w:t>
            </w:r>
            <w:r w:rsidR="00AC405C" w:rsidRPr="00241E45">
              <w:rPr>
                <w:rFonts w:cs="Arial"/>
                <w:sz w:val="20"/>
                <w:szCs w:val="20"/>
              </w:rPr>
              <w:t xml:space="preserve">actually </w:t>
            </w:r>
            <w:r w:rsidRPr="00241E45">
              <w:rPr>
                <w:rFonts w:cs="Arial"/>
                <w:sz w:val="20"/>
                <w:szCs w:val="20"/>
              </w:rPr>
              <w:t>created properly.</w:t>
            </w:r>
          </w:p>
        </w:tc>
      </w:tr>
    </w:tbl>
    <w:p w14:paraId="356E2262" w14:textId="77777777" w:rsidR="00811492" w:rsidRPr="00241E45" w:rsidRDefault="00811492" w:rsidP="00811492">
      <w:pPr>
        <w:pStyle w:val="StepList511"/>
        <w:keepLines w:val="0"/>
        <w:tabs>
          <w:tab w:val="clear" w:pos="792"/>
        </w:tabs>
        <w:spacing w:before="120"/>
        <w:ind w:firstLine="0"/>
        <w:rPr>
          <w:rFonts w:cs="Arial"/>
        </w:rPr>
      </w:pPr>
    </w:p>
    <w:p w14:paraId="46866627" w14:textId="77777777" w:rsidR="00811492" w:rsidRPr="00241E45" w:rsidRDefault="00811492">
      <w:pPr>
        <w:spacing w:before="0" w:after="0"/>
        <w:rPr>
          <w:rFonts w:eastAsia="Arial Unicode MS" w:cs="Arial"/>
          <w:kern w:val="32"/>
          <w:sz w:val="24"/>
          <w:szCs w:val="28"/>
          <w:lang w:eastAsia="zh-CN"/>
        </w:rPr>
      </w:pPr>
      <w:r w:rsidRPr="00241E45">
        <w:rPr>
          <w:rFonts w:cs="Arial"/>
        </w:rPr>
        <w:br w:type="page"/>
      </w:r>
    </w:p>
    <w:p w14:paraId="1FCCE73C" w14:textId="36930778" w:rsidR="000A1D6C" w:rsidRPr="00241E45" w:rsidRDefault="004C4A22" w:rsidP="005C12EF">
      <w:pPr>
        <w:pStyle w:val="Heading2"/>
        <w:rPr>
          <w:rFonts w:ascii="Arial" w:hAnsi="Arial" w:cs="Arial"/>
        </w:rPr>
      </w:pPr>
      <w:r w:rsidRPr="00241E45">
        <w:rPr>
          <w:rFonts w:ascii="Arial" w:hAnsi="Arial" w:cs="Arial"/>
        </w:rPr>
        <w:lastRenderedPageBreak/>
        <w:t xml:space="preserve">Creating </w:t>
      </w:r>
      <w:r w:rsidR="005C12EF" w:rsidRPr="00241E45">
        <w:rPr>
          <w:rFonts w:ascii="Arial" w:hAnsi="Arial" w:cs="Arial"/>
        </w:rPr>
        <w:t>the DV data cache</w:t>
      </w:r>
      <w:r w:rsidRPr="00241E45">
        <w:rPr>
          <w:rFonts w:ascii="Arial" w:hAnsi="Arial" w:cs="Arial"/>
        </w:rPr>
        <w:t xml:space="preserve"> </w:t>
      </w:r>
    </w:p>
    <w:p w14:paraId="4CA2AEC8" w14:textId="496FB14A" w:rsidR="00A06FC5" w:rsidRPr="00241E45" w:rsidRDefault="005C12EF" w:rsidP="00A865A8">
      <w:pPr>
        <w:pStyle w:val="StepList10"/>
        <w:keepLines w:val="0"/>
        <w:widowControl w:val="0"/>
        <w:tabs>
          <w:tab w:val="clear" w:pos="792"/>
        </w:tabs>
        <w:spacing w:before="120"/>
        <w:ind w:firstLine="0"/>
        <w:rPr>
          <w:rFonts w:cs="Arial"/>
        </w:rPr>
      </w:pPr>
      <w:r w:rsidRPr="00241E45">
        <w:rPr>
          <w:rFonts w:cs="Arial"/>
        </w:rPr>
        <w:t xml:space="preserve">Given the performance issues observed during </w:t>
      </w:r>
      <w:r w:rsidR="0088181F" w:rsidRPr="00241E45">
        <w:rPr>
          <w:rFonts w:cs="Arial"/>
        </w:rPr>
        <w:t>the SQL execution</w:t>
      </w:r>
      <w:r w:rsidRPr="00241E45">
        <w:rPr>
          <w:rFonts w:cs="Arial"/>
        </w:rPr>
        <w:t xml:space="preserve">, creating a DV data cache from </w:t>
      </w:r>
      <w:r w:rsidR="0088181F" w:rsidRPr="00241E45">
        <w:rPr>
          <w:rFonts w:cs="Arial"/>
        </w:rPr>
        <w:t>the View</w:t>
      </w:r>
      <w:r w:rsidRPr="00241E45">
        <w:rPr>
          <w:rFonts w:cs="Arial"/>
        </w:rPr>
        <w:t xml:space="preserve"> is a prudent approach</w:t>
      </w:r>
      <w:r w:rsidR="009A597D">
        <w:rPr>
          <w:rFonts w:cs="Arial"/>
        </w:rPr>
        <w:t>.</w:t>
      </w: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293"/>
      </w:tblGrid>
      <w:tr w:rsidR="002120A0" w:rsidRPr="00241E45" w14:paraId="3D031B82" w14:textId="77777777" w:rsidTr="00C03144">
        <w:trPr>
          <w:trHeight w:val="350"/>
        </w:trPr>
        <w:tc>
          <w:tcPr>
            <w:tcW w:w="9293" w:type="dxa"/>
            <w:tcBorders>
              <w:bottom w:val="single" w:sz="12" w:space="0" w:color="8EAADB"/>
            </w:tcBorders>
            <w:shd w:val="clear" w:color="auto" w:fill="000000"/>
          </w:tcPr>
          <w:p w14:paraId="30620FC1" w14:textId="77777777" w:rsidR="002120A0" w:rsidRPr="00241E45" w:rsidRDefault="002120A0" w:rsidP="004B14FA">
            <w:pPr>
              <w:pStyle w:val="StepList11"/>
              <w:keepLines w:val="0"/>
              <w:widowControl w:val="0"/>
              <w:tabs>
                <w:tab w:val="clear" w:pos="792"/>
              </w:tabs>
              <w:spacing w:before="120"/>
              <w:ind w:left="0" w:firstLine="0"/>
              <w:jc w:val="center"/>
              <w:rPr>
                <w:rFonts w:cs="Arial"/>
                <w:b/>
                <w:bCs/>
              </w:rPr>
            </w:pPr>
            <w:r w:rsidRPr="00241E45">
              <w:rPr>
                <w:rFonts w:cs="Arial"/>
              </w:rPr>
              <w:br w:type="page"/>
            </w:r>
            <w:r w:rsidRPr="00241E45">
              <w:rPr>
                <w:rFonts w:cs="Arial"/>
                <w:b/>
                <w:bCs/>
              </w:rPr>
              <w:t>Persona (Role)</w:t>
            </w:r>
          </w:p>
        </w:tc>
      </w:tr>
      <w:tr w:rsidR="002120A0" w:rsidRPr="00241E45" w14:paraId="5CB0D8AD" w14:textId="77777777" w:rsidTr="00C03144">
        <w:trPr>
          <w:trHeight w:val="1032"/>
        </w:trPr>
        <w:tc>
          <w:tcPr>
            <w:tcW w:w="9293" w:type="dxa"/>
            <w:shd w:val="clear" w:color="auto" w:fill="auto"/>
            <w:vAlign w:val="center"/>
          </w:tcPr>
          <w:p w14:paraId="3B430D23" w14:textId="77777777" w:rsidR="002120A0" w:rsidRPr="00241E45" w:rsidRDefault="002120A0" w:rsidP="004B14FA">
            <w:pPr>
              <w:pStyle w:val="StepList11"/>
              <w:keepLines w:val="0"/>
              <w:widowControl w:val="0"/>
              <w:tabs>
                <w:tab w:val="clear" w:pos="792"/>
              </w:tabs>
              <w:spacing w:before="0" w:after="0"/>
              <w:ind w:left="0" w:firstLine="0"/>
              <w:jc w:val="center"/>
              <w:rPr>
                <w:rFonts w:cs="Arial"/>
                <w:noProof/>
                <w:sz w:val="20"/>
                <w:szCs w:val="20"/>
              </w:rPr>
            </w:pPr>
            <w:r w:rsidRPr="00241E45">
              <w:rPr>
                <w:rFonts w:cs="Arial"/>
                <w:noProof/>
                <w:sz w:val="20"/>
                <w:szCs w:val="20"/>
              </w:rPr>
              <w:drawing>
                <wp:inline distT="0" distB="0" distL="0" distR="0" wp14:anchorId="077559E4" wp14:editId="3C0628AA">
                  <wp:extent cx="365760" cy="36576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on-adm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165BD96D" w14:textId="00D8FAE0" w:rsidR="002120A0" w:rsidRPr="00241E45" w:rsidRDefault="002120A0" w:rsidP="004B14FA">
            <w:pPr>
              <w:pStyle w:val="StepList11"/>
              <w:keepLines w:val="0"/>
              <w:widowControl w:val="0"/>
              <w:tabs>
                <w:tab w:val="clear" w:pos="792"/>
              </w:tabs>
              <w:spacing w:before="0" w:after="0"/>
              <w:ind w:left="0" w:firstLine="0"/>
              <w:jc w:val="center"/>
              <w:rPr>
                <w:rFonts w:cs="Arial"/>
                <w:noProof/>
                <w:sz w:val="20"/>
                <w:szCs w:val="20"/>
              </w:rPr>
            </w:pPr>
            <w:r w:rsidRPr="00241E45">
              <w:rPr>
                <w:rFonts w:cs="Arial"/>
                <w:noProof/>
                <w:sz w:val="20"/>
                <w:szCs w:val="20"/>
              </w:rPr>
              <w:t>Administrator (DV/CPD)</w:t>
            </w:r>
          </w:p>
        </w:tc>
      </w:tr>
    </w:tbl>
    <w:p w14:paraId="2CB102FE" w14:textId="4DE87B39" w:rsidR="002E55A1" w:rsidRPr="00241E45" w:rsidRDefault="002120A0" w:rsidP="0088181F">
      <w:pPr>
        <w:pStyle w:val="StepList10"/>
        <w:keepLines w:val="0"/>
        <w:widowControl w:val="0"/>
        <w:tabs>
          <w:tab w:val="clear" w:pos="792"/>
        </w:tabs>
        <w:spacing w:before="120"/>
        <w:ind w:firstLine="0"/>
        <w:rPr>
          <w:rFonts w:cs="Arial"/>
        </w:rPr>
      </w:pPr>
      <w:r w:rsidRPr="00241E45">
        <w:rPr>
          <w:rFonts w:cs="Arial"/>
        </w:rPr>
        <w:t xml:space="preserve">The DV Admin </w:t>
      </w:r>
      <w:r w:rsidR="005C12EF" w:rsidRPr="00241E45">
        <w:rPr>
          <w:rFonts w:cs="Arial"/>
        </w:rPr>
        <w:t>can</w:t>
      </w:r>
      <w:r w:rsidRPr="00241E45">
        <w:rPr>
          <w:rFonts w:cs="Arial"/>
        </w:rPr>
        <w:t xml:space="preserve"> analyze the queries executed against DV and identify those generated by the dashboard. Looking at the query will help understand what type of cache needs to be created to improve performance </w:t>
      </w:r>
      <w:r w:rsidR="00CE3C93" w:rsidRPr="00241E45">
        <w:rPr>
          <w:rFonts w:cs="Arial"/>
        </w:rPr>
        <w:t>for a better</w:t>
      </w:r>
      <w:r w:rsidRPr="00241E45">
        <w:rPr>
          <w:rFonts w:cs="Arial"/>
        </w:rPr>
        <w:t xml:space="preserve"> dashboard experience.</w:t>
      </w:r>
    </w:p>
    <w:p w14:paraId="005CDF15" w14:textId="1A739E55" w:rsidR="00D74CF0" w:rsidRPr="00241E45" w:rsidRDefault="00A03509" w:rsidP="00E01FA4">
      <w:pPr>
        <w:pStyle w:val="StepList10"/>
        <w:keepLines w:val="0"/>
        <w:widowControl w:val="0"/>
        <w:numPr>
          <w:ilvl w:val="0"/>
          <w:numId w:val="23"/>
        </w:numPr>
        <w:spacing w:before="120"/>
        <w:rPr>
          <w:rFonts w:cs="Arial"/>
        </w:rPr>
      </w:pPr>
      <w:r w:rsidRPr="00241E45">
        <w:rPr>
          <w:rFonts w:cs="Arial"/>
        </w:rPr>
        <w:t xml:space="preserve">Click </w:t>
      </w:r>
      <w:r w:rsidRPr="00241E45">
        <w:rPr>
          <w:rFonts w:cs="Arial"/>
          <w:color w:val="0000FF"/>
        </w:rPr>
        <w:t>Menu</w:t>
      </w:r>
      <w:r w:rsidR="00E01FA4" w:rsidRPr="00241E45">
        <w:rPr>
          <w:rFonts w:cs="Arial"/>
          <w:color w:val="0000FF"/>
        </w:rPr>
        <w:t xml:space="preserve"> (SQL editor)</w:t>
      </w:r>
      <w:r w:rsidRPr="00241E45">
        <w:rPr>
          <w:rFonts w:cs="Arial"/>
        </w:rPr>
        <w:t xml:space="preserve"> </w:t>
      </w:r>
      <w:ins w:id="1" w:author="John Lucas" w:date="2020-09-14T11:15:00Z">
        <w:r w:rsidR="00E861D3">
          <w:rPr>
            <w:rFonts w:ascii="Wingdings 3" w:eastAsia="Wingdings 3" w:hAnsi="Wingdings 3" w:cs="Wingdings 3"/>
          </w:rPr>
          <w:t>a</w:t>
        </w:r>
        <w:r w:rsidR="00E861D3" w:rsidRPr="00241E45" w:rsidDel="00E861D3">
          <w:rPr>
            <w:rFonts w:eastAsia="Wingdings 3" w:cs="Arial"/>
          </w:rPr>
          <w:t xml:space="preserve"> </w:t>
        </w:r>
      </w:ins>
      <w:r w:rsidRPr="00241E45">
        <w:rPr>
          <w:rFonts w:cs="Arial"/>
          <w:color w:val="0000FF"/>
        </w:rPr>
        <w:t>Cache Management</w:t>
      </w:r>
      <w:r w:rsidR="009A597D">
        <w:rPr>
          <w:rFonts w:cs="Arial"/>
          <w:color w:val="0000FF"/>
        </w:rPr>
        <w:t>.</w:t>
      </w:r>
    </w:p>
    <w:p w14:paraId="7F93366B" w14:textId="1419E88B" w:rsidR="00AE0240" w:rsidRPr="00241E45" w:rsidRDefault="00544C0C" w:rsidP="00AE0240">
      <w:pPr>
        <w:pStyle w:val="StepList10"/>
        <w:keepLines w:val="0"/>
        <w:widowControl w:val="0"/>
        <w:tabs>
          <w:tab w:val="clear" w:pos="792"/>
        </w:tabs>
        <w:spacing w:before="120"/>
        <w:ind w:firstLine="0"/>
        <w:rPr>
          <w:rFonts w:cs="Arial"/>
        </w:rPr>
      </w:pPr>
      <w:r w:rsidRPr="00241E45">
        <w:rPr>
          <w:rFonts w:cs="Arial"/>
          <w:noProof/>
        </w:rPr>
        <w:t xml:space="preserve"> </w:t>
      </w:r>
      <w:r w:rsidR="00E01FA4" w:rsidRPr="00241E45">
        <w:rPr>
          <w:rFonts w:cs="Arial"/>
          <w:noProof/>
        </w:rPr>
        <w:drawing>
          <wp:inline distT="0" distB="0" distL="0" distR="0" wp14:anchorId="0335AE2E" wp14:editId="02846D3F">
            <wp:extent cx="1327150" cy="1575175"/>
            <wp:effectExtent l="0" t="0" r="635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39168" cy="1589439"/>
                    </a:xfrm>
                    <a:prstGeom prst="rect">
                      <a:avLst/>
                    </a:prstGeom>
                    <a:noFill/>
                    <a:ln>
                      <a:noFill/>
                    </a:ln>
                  </pic:spPr>
                </pic:pic>
              </a:graphicData>
            </a:graphic>
          </wp:inline>
        </w:drawing>
      </w:r>
    </w:p>
    <w:p w14:paraId="7583094E" w14:textId="1CB2E965" w:rsidR="008954B4" w:rsidRPr="00241E45" w:rsidRDefault="00544C0C" w:rsidP="004C042B">
      <w:pPr>
        <w:pStyle w:val="StepList10"/>
        <w:keepLines w:val="0"/>
        <w:widowControl w:val="0"/>
        <w:numPr>
          <w:ilvl w:val="0"/>
          <w:numId w:val="23"/>
        </w:numPr>
        <w:spacing w:before="120"/>
        <w:rPr>
          <w:rFonts w:cs="Arial"/>
        </w:rPr>
      </w:pPr>
      <w:r w:rsidRPr="00241E45">
        <w:rPr>
          <w:rFonts w:cs="Arial"/>
        </w:rPr>
        <w:t xml:space="preserve">You should be presented with your </w:t>
      </w:r>
      <w:r w:rsidRPr="00241E45">
        <w:rPr>
          <w:rFonts w:cs="Arial"/>
          <w:color w:val="0000FF"/>
        </w:rPr>
        <w:t>Cache Management</w:t>
      </w:r>
      <w:r w:rsidRPr="00241E45">
        <w:rPr>
          <w:rFonts w:cs="Arial"/>
        </w:rPr>
        <w:t xml:space="preserve"> Dashboard</w:t>
      </w:r>
      <w:r w:rsidR="009A597D">
        <w:rPr>
          <w:rFonts w:cs="Arial"/>
        </w:rPr>
        <w:t>.</w:t>
      </w:r>
    </w:p>
    <w:p w14:paraId="4954D0D1" w14:textId="77777777" w:rsidR="00F41F7C" w:rsidRPr="00241E45" w:rsidRDefault="008954B4" w:rsidP="00F41F7C">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7004DECD" wp14:editId="6F06D040">
            <wp:extent cx="3560139" cy="18034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2620" cy="1809722"/>
                    </a:xfrm>
                    <a:prstGeom prst="rect">
                      <a:avLst/>
                    </a:prstGeom>
                  </pic:spPr>
                </pic:pic>
              </a:graphicData>
            </a:graphic>
          </wp:inline>
        </w:drawing>
      </w:r>
    </w:p>
    <w:p w14:paraId="4A25A693" w14:textId="608DD8C0" w:rsidR="00AE0240" w:rsidRPr="00241E45" w:rsidRDefault="0088181F" w:rsidP="00F41F7C">
      <w:pPr>
        <w:pStyle w:val="StepList10"/>
        <w:keepLines w:val="0"/>
        <w:widowControl w:val="0"/>
        <w:numPr>
          <w:ilvl w:val="0"/>
          <w:numId w:val="23"/>
        </w:numPr>
        <w:spacing w:before="120"/>
        <w:rPr>
          <w:rFonts w:cs="Arial"/>
        </w:rPr>
      </w:pPr>
      <w:r w:rsidRPr="00241E45">
        <w:rPr>
          <w:rFonts w:cs="Arial"/>
        </w:rPr>
        <w:t>Click on</w:t>
      </w:r>
      <w:r w:rsidR="00BF05E5" w:rsidRPr="00241E45">
        <w:rPr>
          <w:rFonts w:cs="Arial"/>
        </w:rPr>
        <w:t xml:space="preserve"> </w:t>
      </w:r>
      <w:r w:rsidR="00BF05E5" w:rsidRPr="00241E45">
        <w:rPr>
          <w:rFonts w:cs="Arial"/>
          <w:color w:val="0000FF"/>
        </w:rPr>
        <w:t>Data caches</w:t>
      </w:r>
      <w:r w:rsidR="009A597D">
        <w:rPr>
          <w:rFonts w:cs="Arial"/>
        </w:rPr>
        <w:t>.</w:t>
      </w:r>
    </w:p>
    <w:p w14:paraId="1CB52C9D" w14:textId="1C37734B" w:rsidR="00BF05E5" w:rsidRPr="00241E45" w:rsidRDefault="005D5DFB" w:rsidP="00BF05E5">
      <w:pPr>
        <w:pStyle w:val="StepList10"/>
        <w:keepLines w:val="0"/>
        <w:widowControl w:val="0"/>
        <w:tabs>
          <w:tab w:val="clear" w:pos="792"/>
        </w:tabs>
        <w:spacing w:before="120"/>
        <w:ind w:firstLine="0"/>
        <w:rPr>
          <w:rFonts w:cs="Arial"/>
        </w:rPr>
      </w:pPr>
      <w:r w:rsidRPr="00241E45">
        <w:rPr>
          <w:rFonts w:cs="Arial"/>
          <w:noProof/>
        </w:rPr>
        <w:t xml:space="preserve"> </w:t>
      </w:r>
      <w:r w:rsidRPr="00241E45">
        <w:rPr>
          <w:rFonts w:cs="Arial"/>
          <w:noProof/>
        </w:rPr>
        <w:drawing>
          <wp:inline distT="0" distB="0" distL="0" distR="0" wp14:anchorId="16070F8F" wp14:editId="4F01480A">
            <wp:extent cx="1993900" cy="1212201"/>
            <wp:effectExtent l="0" t="0" r="6350" b="7620"/>
            <wp:docPr id="266" name="Picture 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5965" cy="1219536"/>
                    </a:xfrm>
                    <a:prstGeom prst="rect">
                      <a:avLst/>
                    </a:prstGeom>
                  </pic:spPr>
                </pic:pic>
              </a:graphicData>
            </a:graphic>
          </wp:inline>
        </w:drawing>
      </w:r>
    </w:p>
    <w:p w14:paraId="45277470" w14:textId="77777777" w:rsidR="00867FA0" w:rsidRPr="00241E45" w:rsidRDefault="00867FA0">
      <w:pPr>
        <w:spacing w:before="0" w:after="0"/>
        <w:rPr>
          <w:rFonts w:cs="Arial"/>
          <w:szCs w:val="22"/>
        </w:rPr>
      </w:pPr>
      <w:r w:rsidRPr="00241E45">
        <w:rPr>
          <w:rFonts w:cs="Arial"/>
        </w:rPr>
        <w:br w:type="page"/>
      </w:r>
    </w:p>
    <w:p w14:paraId="5E9431C6" w14:textId="0E0154CF" w:rsidR="00BF05E5" w:rsidRPr="00241E45" w:rsidRDefault="00BF05E5" w:rsidP="004C042B">
      <w:pPr>
        <w:pStyle w:val="StepList10"/>
        <w:keepLines w:val="0"/>
        <w:widowControl w:val="0"/>
        <w:numPr>
          <w:ilvl w:val="0"/>
          <w:numId w:val="23"/>
        </w:numPr>
        <w:spacing w:before="120"/>
        <w:rPr>
          <w:rFonts w:cs="Arial"/>
        </w:rPr>
      </w:pPr>
      <w:r w:rsidRPr="00241E45">
        <w:rPr>
          <w:rFonts w:cs="Arial"/>
        </w:rPr>
        <w:lastRenderedPageBreak/>
        <w:t>Towards the bottom</w:t>
      </w:r>
      <w:r w:rsidR="00867FA0" w:rsidRPr="00241E45">
        <w:rPr>
          <w:rFonts w:cs="Arial"/>
        </w:rPr>
        <w:t xml:space="preserve"> right</w:t>
      </w:r>
      <w:r w:rsidRPr="00241E45">
        <w:rPr>
          <w:rFonts w:cs="Arial"/>
        </w:rPr>
        <w:t xml:space="preserve"> of the </w:t>
      </w:r>
      <w:r w:rsidR="00867FA0" w:rsidRPr="00241E45">
        <w:rPr>
          <w:rFonts w:cs="Arial"/>
        </w:rPr>
        <w:t>screen</w:t>
      </w:r>
      <w:r w:rsidRPr="00241E45">
        <w:rPr>
          <w:rFonts w:cs="Arial"/>
        </w:rPr>
        <w:t xml:space="preserve">, </w:t>
      </w:r>
      <w:r w:rsidR="00867FA0" w:rsidRPr="00241E45">
        <w:rPr>
          <w:rFonts w:cs="Arial"/>
        </w:rPr>
        <w:t xml:space="preserve">find and </w:t>
      </w:r>
      <w:r w:rsidRPr="00241E45">
        <w:rPr>
          <w:rFonts w:cs="Arial"/>
        </w:rPr>
        <w:t xml:space="preserve">click </w:t>
      </w:r>
      <w:r w:rsidR="00395C7C" w:rsidRPr="00241E45">
        <w:rPr>
          <w:rFonts w:cs="Arial"/>
          <w:color w:val="0000FF"/>
        </w:rPr>
        <w:t>Add new cache</w:t>
      </w:r>
      <w:r w:rsidR="00867FA0" w:rsidRPr="00241E45">
        <w:rPr>
          <w:rFonts w:cs="Arial"/>
          <w:color w:val="0000FF"/>
        </w:rPr>
        <w:t xml:space="preserve"> +</w:t>
      </w:r>
      <w:r w:rsidR="009A597D">
        <w:rPr>
          <w:rFonts w:cs="Arial"/>
          <w:color w:val="0000FF"/>
        </w:rPr>
        <w:t>.</w:t>
      </w:r>
    </w:p>
    <w:p w14:paraId="7A2E6424" w14:textId="3FCA29B2" w:rsidR="00BF05E5" w:rsidRPr="00241E45" w:rsidRDefault="005D5DFB" w:rsidP="00BF05E5">
      <w:pPr>
        <w:pStyle w:val="StepList10"/>
        <w:keepLines w:val="0"/>
        <w:widowControl w:val="0"/>
        <w:tabs>
          <w:tab w:val="clear" w:pos="792"/>
        </w:tabs>
        <w:spacing w:before="120"/>
        <w:ind w:firstLine="0"/>
        <w:rPr>
          <w:rFonts w:cs="Arial"/>
        </w:rPr>
      </w:pPr>
      <w:r w:rsidRPr="00241E45">
        <w:rPr>
          <w:rFonts w:cs="Arial"/>
          <w:noProof/>
        </w:rPr>
        <w:t xml:space="preserve"> </w:t>
      </w:r>
      <w:r w:rsidRPr="00241E45">
        <w:rPr>
          <w:rFonts w:cs="Arial"/>
          <w:noProof/>
        </w:rPr>
        <w:drawing>
          <wp:inline distT="0" distB="0" distL="0" distR="0" wp14:anchorId="75A79AE5" wp14:editId="15A5EFDF">
            <wp:extent cx="1405467" cy="487445"/>
            <wp:effectExtent l="0" t="0" r="4445" b="0"/>
            <wp:docPr id="267" name="Picture 267" descr="A picture containing holding,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39706" cy="499320"/>
                    </a:xfrm>
                    <a:prstGeom prst="rect">
                      <a:avLst/>
                    </a:prstGeom>
                  </pic:spPr>
                </pic:pic>
              </a:graphicData>
            </a:graphic>
          </wp:inline>
        </w:drawing>
      </w:r>
    </w:p>
    <w:p w14:paraId="6BD09F5E" w14:textId="3CC12E98" w:rsidR="00BF05E5" w:rsidRPr="00241E45" w:rsidRDefault="00957174" w:rsidP="004C042B">
      <w:pPr>
        <w:pStyle w:val="StepList10"/>
        <w:keepLines w:val="0"/>
        <w:widowControl w:val="0"/>
        <w:numPr>
          <w:ilvl w:val="0"/>
          <w:numId w:val="23"/>
        </w:numPr>
        <w:spacing w:before="120"/>
        <w:rPr>
          <w:rFonts w:cs="Arial"/>
        </w:rPr>
      </w:pPr>
      <w:r w:rsidRPr="00241E45">
        <w:rPr>
          <w:rFonts w:cs="Arial"/>
        </w:rPr>
        <w:t>This open</w:t>
      </w:r>
      <w:r w:rsidR="009A597D">
        <w:rPr>
          <w:rFonts w:cs="Arial"/>
        </w:rPr>
        <w:t>s</w:t>
      </w:r>
      <w:r w:rsidRPr="00241E45">
        <w:rPr>
          <w:rFonts w:cs="Arial"/>
        </w:rPr>
        <w:t xml:space="preserve"> a SQL Editor to type in the query from which the cache will be created. Type in the query to </w:t>
      </w:r>
      <w:r w:rsidR="00BA425B" w:rsidRPr="00241E45">
        <w:rPr>
          <w:rFonts w:cs="Arial"/>
        </w:rPr>
        <w:t>s</w:t>
      </w:r>
      <w:r w:rsidRPr="00241E45">
        <w:rPr>
          <w:rFonts w:cs="Arial"/>
        </w:rPr>
        <w:t xml:space="preserve">elect all columns from the </w:t>
      </w:r>
      <w:r w:rsidR="00BA425B" w:rsidRPr="00241E45">
        <w:rPr>
          <w:rFonts w:cs="Arial"/>
        </w:rPr>
        <w:t>virtualized v</w:t>
      </w:r>
      <w:r w:rsidRPr="00241E45">
        <w:rPr>
          <w:rFonts w:cs="Arial"/>
        </w:rPr>
        <w:t>iew:</w:t>
      </w:r>
    </w:p>
    <w:p w14:paraId="47DCDB1B" w14:textId="5474A8B2" w:rsidR="00957174" w:rsidRPr="00241E45" w:rsidRDefault="00957174" w:rsidP="00A96A28">
      <w:pPr>
        <w:pStyle w:val="StepList10"/>
        <w:keepLines w:val="0"/>
        <w:widowControl w:val="0"/>
        <w:tabs>
          <w:tab w:val="clear" w:pos="792"/>
        </w:tabs>
        <w:spacing w:before="120"/>
        <w:ind w:firstLine="0"/>
        <w:rPr>
          <w:rFonts w:cs="Arial"/>
          <w:b/>
          <w:bCs/>
        </w:rPr>
      </w:pPr>
      <w:r w:rsidRPr="00241E45">
        <w:rPr>
          <w:rFonts w:cs="Arial"/>
          <w:b/>
          <w:bCs/>
        </w:rPr>
        <w:t>SELECT * FROM USER</w:t>
      </w:r>
      <w:r w:rsidR="00BA425B" w:rsidRPr="00241E45">
        <w:rPr>
          <w:rFonts w:cs="Arial"/>
          <w:b/>
          <w:bCs/>
        </w:rPr>
        <w:t>1001</w:t>
      </w:r>
      <w:r w:rsidRPr="00241E45">
        <w:rPr>
          <w:rFonts w:cs="Arial"/>
          <w:b/>
          <w:bCs/>
        </w:rPr>
        <w:t>.VIEW_CUST_TXN_SYMBOL_COM</w:t>
      </w:r>
    </w:p>
    <w:p w14:paraId="76A50377" w14:textId="2041A9AC" w:rsidR="00A96A28" w:rsidRPr="00241E45" w:rsidRDefault="00A96A28" w:rsidP="00A96A28">
      <w:pPr>
        <w:pStyle w:val="StepList10"/>
        <w:keepLines w:val="0"/>
        <w:widowControl w:val="0"/>
        <w:tabs>
          <w:tab w:val="clear" w:pos="792"/>
        </w:tabs>
        <w:spacing w:before="120"/>
        <w:ind w:firstLine="0"/>
        <w:rPr>
          <w:rFonts w:cs="Arial"/>
          <w:color w:val="0000FF"/>
        </w:rPr>
      </w:pPr>
      <w:r w:rsidRPr="00241E45">
        <w:rPr>
          <w:rFonts w:cs="Arial"/>
        </w:rPr>
        <w:t>Click</w:t>
      </w:r>
      <w:r w:rsidRPr="00241E45">
        <w:rPr>
          <w:rFonts w:cs="Arial"/>
          <w:color w:val="0000FF"/>
        </w:rPr>
        <w:t xml:space="preserve"> Next</w:t>
      </w:r>
      <w:r w:rsidR="009A597D">
        <w:rPr>
          <w:rFonts w:cs="Arial"/>
          <w:color w:val="0000FF"/>
        </w:rPr>
        <w:t>.</w:t>
      </w:r>
    </w:p>
    <w:p w14:paraId="6E8E2B28" w14:textId="168C0935" w:rsidR="00A96A28" w:rsidRPr="00241E45" w:rsidRDefault="005D5DFB" w:rsidP="005D5DFB">
      <w:pPr>
        <w:pStyle w:val="StepList10"/>
        <w:keepLines w:val="0"/>
        <w:widowControl w:val="0"/>
        <w:tabs>
          <w:tab w:val="clear" w:pos="792"/>
        </w:tabs>
        <w:spacing w:before="120"/>
        <w:ind w:firstLine="0"/>
        <w:rPr>
          <w:rFonts w:cs="Arial"/>
        </w:rPr>
      </w:pPr>
      <w:r w:rsidRPr="00241E45">
        <w:rPr>
          <w:rFonts w:cs="Arial"/>
          <w:noProof/>
        </w:rPr>
        <w:t xml:space="preserve"> </w:t>
      </w:r>
      <w:r w:rsidR="002D5FB0" w:rsidRPr="00241E45">
        <w:rPr>
          <w:rFonts w:cs="Arial"/>
          <w:noProof/>
        </w:rPr>
        <w:drawing>
          <wp:inline distT="0" distB="0" distL="0" distR="0" wp14:anchorId="39244BA2" wp14:editId="47B15049">
            <wp:extent cx="4864100" cy="156380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86016" cy="1570847"/>
                    </a:xfrm>
                    <a:prstGeom prst="rect">
                      <a:avLst/>
                    </a:prstGeom>
                    <a:noFill/>
                    <a:ln>
                      <a:noFill/>
                    </a:ln>
                  </pic:spPr>
                </pic:pic>
              </a:graphicData>
            </a:graphic>
          </wp:inline>
        </w:drawing>
      </w:r>
    </w:p>
    <w:p w14:paraId="6775448D" w14:textId="1216F9F0" w:rsidR="00542EDA" w:rsidRPr="00241E45" w:rsidRDefault="00B9413F" w:rsidP="00123C8E">
      <w:pPr>
        <w:pStyle w:val="StepList10"/>
        <w:keepLines w:val="0"/>
        <w:widowControl w:val="0"/>
        <w:numPr>
          <w:ilvl w:val="0"/>
          <w:numId w:val="23"/>
        </w:numPr>
        <w:spacing w:before="120"/>
        <w:rPr>
          <w:rFonts w:cs="Arial"/>
        </w:rPr>
      </w:pPr>
      <w:r w:rsidRPr="00241E45">
        <w:rPr>
          <w:rFonts w:cs="Arial"/>
        </w:rPr>
        <w:t>I</w:t>
      </w:r>
      <w:r w:rsidR="00960B65" w:rsidRPr="00241E45">
        <w:rPr>
          <w:rFonts w:cs="Arial"/>
        </w:rPr>
        <w:t>n</w:t>
      </w:r>
      <w:r w:rsidR="00542EDA" w:rsidRPr="00241E45">
        <w:rPr>
          <w:rFonts w:cs="Arial"/>
        </w:rPr>
        <w:t xml:space="preserve"> the </w:t>
      </w:r>
      <w:r w:rsidR="00542EDA" w:rsidRPr="00241E45">
        <w:rPr>
          <w:rFonts w:cs="Arial"/>
          <w:i/>
          <w:iCs/>
        </w:rPr>
        <w:t>Refresh rate</w:t>
      </w:r>
      <w:r w:rsidR="00960B65" w:rsidRPr="00241E45">
        <w:rPr>
          <w:rFonts w:cs="Arial"/>
        </w:rPr>
        <w:t xml:space="preserve"> </w:t>
      </w:r>
      <w:r w:rsidR="00542EDA" w:rsidRPr="00241E45">
        <w:rPr>
          <w:rFonts w:cs="Arial"/>
        </w:rPr>
        <w:t xml:space="preserve">choose the </w:t>
      </w:r>
      <w:r w:rsidR="00542EDA" w:rsidRPr="00241E45">
        <w:rPr>
          <w:rFonts w:cs="Arial"/>
          <w:color w:val="0000FF"/>
        </w:rPr>
        <w:t>default</w:t>
      </w:r>
      <w:r w:rsidRPr="00241E45">
        <w:rPr>
          <w:rFonts w:cs="Arial"/>
          <w:color w:val="0000FF"/>
        </w:rPr>
        <w:t xml:space="preserve"> (None, manual only)</w:t>
      </w:r>
      <w:r w:rsidR="00542EDA" w:rsidRPr="00241E45">
        <w:rPr>
          <w:rFonts w:cs="Arial"/>
        </w:rPr>
        <w:t xml:space="preserve"> and click </w:t>
      </w:r>
      <w:r w:rsidR="00542EDA" w:rsidRPr="00241E45">
        <w:rPr>
          <w:rFonts w:cs="Arial"/>
          <w:color w:val="0000FF"/>
        </w:rPr>
        <w:t>Next</w:t>
      </w:r>
      <w:r w:rsidR="009A597D">
        <w:rPr>
          <w:rFonts w:cs="Arial"/>
          <w:color w:val="0000FF"/>
        </w:rPr>
        <w:t>.</w:t>
      </w:r>
    </w:p>
    <w:p w14:paraId="7AA79682" w14:textId="65C5F264" w:rsidR="0083243D" w:rsidRPr="00241E45" w:rsidRDefault="005D5DFB" w:rsidP="00A55C0C">
      <w:pPr>
        <w:pStyle w:val="StepList10"/>
        <w:keepLines w:val="0"/>
        <w:widowControl w:val="0"/>
        <w:tabs>
          <w:tab w:val="clear" w:pos="792"/>
        </w:tabs>
        <w:spacing w:before="120"/>
        <w:ind w:firstLine="0"/>
        <w:rPr>
          <w:rFonts w:cs="Arial"/>
        </w:rPr>
      </w:pPr>
      <w:r w:rsidRPr="00241E45">
        <w:rPr>
          <w:rFonts w:cs="Arial"/>
          <w:noProof/>
        </w:rPr>
        <w:t xml:space="preserve"> </w:t>
      </w:r>
      <w:r w:rsidR="005D1A39" w:rsidRPr="00241E45">
        <w:rPr>
          <w:rFonts w:cs="Arial"/>
          <w:noProof/>
        </w:rPr>
        <w:drawing>
          <wp:inline distT="0" distB="0" distL="0" distR="0" wp14:anchorId="543FC4E3" wp14:editId="7275A548">
            <wp:extent cx="5562600" cy="179870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078" cy="1804033"/>
                    </a:xfrm>
                    <a:prstGeom prst="rect">
                      <a:avLst/>
                    </a:prstGeom>
                    <a:noFill/>
                    <a:ln>
                      <a:noFill/>
                    </a:ln>
                  </pic:spPr>
                </pic:pic>
              </a:graphicData>
            </a:graphic>
          </wp:inline>
        </w:drawing>
      </w:r>
    </w:p>
    <w:p w14:paraId="69BB7AA3" w14:textId="5A2545D3" w:rsidR="00C9146A" w:rsidRPr="00241E45" w:rsidRDefault="00542EDA" w:rsidP="00FD675F">
      <w:pPr>
        <w:pStyle w:val="StepList10"/>
        <w:keepLines w:val="0"/>
        <w:widowControl w:val="0"/>
        <w:numPr>
          <w:ilvl w:val="0"/>
          <w:numId w:val="23"/>
        </w:numPr>
        <w:spacing w:before="120"/>
        <w:rPr>
          <w:rFonts w:cs="Arial"/>
        </w:rPr>
      </w:pPr>
      <w:r w:rsidRPr="00241E45">
        <w:rPr>
          <w:rFonts w:cs="Arial"/>
        </w:rPr>
        <w:t xml:space="preserve">Confirm the details on the final page and click </w:t>
      </w:r>
      <w:r w:rsidRPr="00241E45">
        <w:rPr>
          <w:rFonts w:cs="Arial"/>
          <w:color w:val="0000FF"/>
        </w:rPr>
        <w:t>Create</w:t>
      </w:r>
      <w:r w:rsidR="009A597D">
        <w:rPr>
          <w:rFonts w:cs="Arial"/>
        </w:rPr>
        <w:t>.</w:t>
      </w:r>
      <w:r w:rsidR="00A60570" w:rsidRPr="00241E45">
        <w:rPr>
          <w:rFonts w:cs="Arial"/>
        </w:rPr>
        <w:t xml:space="preserve"> </w:t>
      </w:r>
    </w:p>
    <w:p w14:paraId="124EF03E" w14:textId="62F489DD" w:rsidR="00542EDA" w:rsidRPr="00241E45" w:rsidRDefault="00A60570" w:rsidP="00C9146A">
      <w:pPr>
        <w:pStyle w:val="StepList10"/>
        <w:keepLines w:val="0"/>
        <w:widowControl w:val="0"/>
        <w:tabs>
          <w:tab w:val="clear" w:pos="792"/>
        </w:tabs>
        <w:spacing w:before="120"/>
        <w:ind w:firstLine="0"/>
        <w:rPr>
          <w:rFonts w:cs="Arial"/>
        </w:rPr>
      </w:pPr>
      <w:r w:rsidRPr="00241E45">
        <w:rPr>
          <w:rFonts w:cs="Arial"/>
        </w:rPr>
        <w:t>(</w:t>
      </w:r>
      <w:r w:rsidR="00C9146A" w:rsidRPr="00241E45">
        <w:rPr>
          <w:rFonts w:cs="Arial"/>
        </w:rPr>
        <w:t>N</w:t>
      </w:r>
      <w:r w:rsidRPr="00241E45">
        <w:rPr>
          <w:rFonts w:cs="Arial"/>
        </w:rPr>
        <w:t>ote</w:t>
      </w:r>
      <w:r w:rsidR="00C9146A" w:rsidRPr="00241E45">
        <w:rPr>
          <w:rFonts w:cs="Arial"/>
        </w:rPr>
        <w:t>:</w:t>
      </w:r>
      <w:r w:rsidRPr="00241E45">
        <w:rPr>
          <w:rFonts w:cs="Arial"/>
        </w:rPr>
        <w:t xml:space="preserve"> </w:t>
      </w:r>
      <w:r w:rsidR="009A597D">
        <w:rPr>
          <w:rFonts w:cs="Arial"/>
        </w:rPr>
        <w:t>Y</w:t>
      </w:r>
      <w:r w:rsidRPr="00241E45">
        <w:rPr>
          <w:rFonts w:cs="Arial"/>
        </w:rPr>
        <w:t xml:space="preserve">our cache name </w:t>
      </w:r>
      <w:r w:rsidR="00C9146A" w:rsidRPr="00241E45">
        <w:rPr>
          <w:rFonts w:cs="Arial"/>
        </w:rPr>
        <w:t>will</w:t>
      </w:r>
      <w:r w:rsidRPr="00241E45">
        <w:rPr>
          <w:rFonts w:cs="Arial"/>
        </w:rPr>
        <w:t xml:space="preserve"> vary</w:t>
      </w:r>
      <w:r w:rsidR="00C9146A" w:rsidRPr="00241E45">
        <w:rPr>
          <w:rFonts w:cs="Arial"/>
        </w:rPr>
        <w:t xml:space="preserve"> from what is shown below</w:t>
      </w:r>
      <w:r w:rsidR="009A597D">
        <w:rPr>
          <w:rFonts w:cs="Arial"/>
        </w:rPr>
        <w:t>.</w:t>
      </w:r>
      <w:r w:rsidRPr="00241E45">
        <w:rPr>
          <w:rFonts w:cs="Arial"/>
        </w:rPr>
        <w:t>)</w:t>
      </w:r>
    </w:p>
    <w:p w14:paraId="42C7A1C7" w14:textId="53E0189F" w:rsidR="00A22374" w:rsidRPr="00241E45" w:rsidRDefault="00BD6AC6" w:rsidP="00BD6AC6">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4C88DB17" wp14:editId="0EBCD51B">
            <wp:extent cx="4096050" cy="2159000"/>
            <wp:effectExtent l="0" t="0" r="635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76"/>
                    <a:stretch>
                      <a:fillRect/>
                    </a:stretch>
                  </pic:blipFill>
                  <pic:spPr>
                    <a:xfrm>
                      <a:off x="0" y="0"/>
                      <a:ext cx="4156753" cy="2190996"/>
                    </a:xfrm>
                    <a:prstGeom prst="rect">
                      <a:avLst/>
                    </a:prstGeom>
                  </pic:spPr>
                </pic:pic>
              </a:graphicData>
            </a:graphic>
          </wp:inline>
        </w:drawing>
      </w:r>
    </w:p>
    <w:p w14:paraId="387A174D" w14:textId="4CC1D2FA" w:rsidR="00542EDA" w:rsidRPr="00241E45" w:rsidRDefault="00542EDA" w:rsidP="00A22374">
      <w:pPr>
        <w:pStyle w:val="StepList10"/>
        <w:keepLines w:val="0"/>
        <w:widowControl w:val="0"/>
        <w:numPr>
          <w:ilvl w:val="0"/>
          <w:numId w:val="23"/>
        </w:numPr>
        <w:spacing w:before="120"/>
        <w:rPr>
          <w:rFonts w:cs="Arial"/>
        </w:rPr>
      </w:pPr>
      <w:r w:rsidRPr="00241E45">
        <w:rPr>
          <w:rFonts w:cs="Arial"/>
        </w:rPr>
        <w:lastRenderedPageBreak/>
        <w:t>The cache creation process may take some time</w:t>
      </w:r>
      <w:r w:rsidR="00B01FE5" w:rsidRPr="00241E45">
        <w:rPr>
          <w:rFonts w:cs="Arial"/>
        </w:rPr>
        <w:t xml:space="preserve"> and the main </w:t>
      </w:r>
      <w:r w:rsidR="00B4199A" w:rsidRPr="00241E45">
        <w:rPr>
          <w:rFonts w:cs="Arial"/>
          <w:color w:val="0000FF"/>
        </w:rPr>
        <w:t>Cache Management</w:t>
      </w:r>
      <w:r w:rsidR="00B4199A" w:rsidRPr="00241E45">
        <w:rPr>
          <w:rFonts w:cs="Arial"/>
        </w:rPr>
        <w:t xml:space="preserve"> </w:t>
      </w:r>
      <w:r w:rsidR="00B01FE5" w:rsidRPr="00241E45">
        <w:rPr>
          <w:rFonts w:cs="Arial"/>
        </w:rPr>
        <w:t xml:space="preserve">page will reflect </w:t>
      </w:r>
      <w:r w:rsidR="00B832CE" w:rsidRPr="00241E45">
        <w:rPr>
          <w:rFonts w:cs="Arial"/>
        </w:rPr>
        <w:t>the work in progress.</w:t>
      </w:r>
    </w:p>
    <w:p w14:paraId="58B085D7" w14:textId="7B2D880C" w:rsidR="00BB76B9" w:rsidRPr="00241E45" w:rsidRDefault="005D5DFB" w:rsidP="00927827">
      <w:pPr>
        <w:pStyle w:val="StepList10"/>
        <w:keepLines w:val="0"/>
        <w:widowControl w:val="0"/>
        <w:tabs>
          <w:tab w:val="clear" w:pos="792"/>
        </w:tabs>
        <w:spacing w:before="120"/>
        <w:ind w:firstLine="0"/>
        <w:rPr>
          <w:rFonts w:cs="Arial"/>
        </w:rPr>
      </w:pPr>
      <w:r w:rsidRPr="00241E45">
        <w:rPr>
          <w:rFonts w:cs="Arial"/>
          <w:noProof/>
        </w:rPr>
        <w:t xml:space="preserve"> </w:t>
      </w:r>
      <w:r w:rsidR="00BD6AC6" w:rsidRPr="00241E45">
        <w:rPr>
          <w:rFonts w:cs="Arial"/>
          <w:noProof/>
        </w:rPr>
        <w:drawing>
          <wp:inline distT="0" distB="0" distL="0" distR="0" wp14:anchorId="425CC445" wp14:editId="1CC92906">
            <wp:extent cx="4061883" cy="2492989"/>
            <wp:effectExtent l="0" t="0" r="254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77"/>
                    <a:stretch>
                      <a:fillRect/>
                    </a:stretch>
                  </pic:blipFill>
                  <pic:spPr>
                    <a:xfrm>
                      <a:off x="0" y="0"/>
                      <a:ext cx="4077318" cy="2502462"/>
                    </a:xfrm>
                    <a:prstGeom prst="rect">
                      <a:avLst/>
                    </a:prstGeom>
                  </pic:spPr>
                </pic:pic>
              </a:graphicData>
            </a:graphic>
          </wp:inline>
        </w:drawing>
      </w:r>
    </w:p>
    <w:p w14:paraId="63F8059B" w14:textId="5A59D7CC" w:rsidR="00B01FE5" w:rsidRPr="00241E45" w:rsidRDefault="00B01FE5" w:rsidP="00BB76B9">
      <w:pPr>
        <w:pStyle w:val="StepList10"/>
        <w:keepLines w:val="0"/>
        <w:widowControl w:val="0"/>
        <w:numPr>
          <w:ilvl w:val="0"/>
          <w:numId w:val="23"/>
        </w:numPr>
        <w:spacing w:before="120"/>
        <w:rPr>
          <w:rFonts w:cs="Arial"/>
        </w:rPr>
      </w:pPr>
      <w:r w:rsidRPr="00241E45">
        <w:rPr>
          <w:rFonts w:cs="Arial"/>
        </w:rPr>
        <w:t xml:space="preserve">Once the cache creation is complete, the newly created cache shows up under the </w:t>
      </w:r>
      <w:r w:rsidR="00BB1D1F" w:rsidRPr="00241E45">
        <w:rPr>
          <w:rFonts w:cs="Arial"/>
          <w:color w:val="0000FF"/>
        </w:rPr>
        <w:t xml:space="preserve">Active data caches </w:t>
      </w:r>
      <w:r w:rsidRPr="00241E45">
        <w:rPr>
          <w:rFonts w:cs="Arial"/>
        </w:rPr>
        <w:t>along with other details and its size</w:t>
      </w:r>
      <w:r w:rsidR="009A597D">
        <w:rPr>
          <w:rFonts w:cs="Arial"/>
        </w:rPr>
        <w:t>.</w:t>
      </w:r>
    </w:p>
    <w:p w14:paraId="59053C52" w14:textId="301A7F49" w:rsidR="00606949" w:rsidRPr="00241E45" w:rsidRDefault="00927827" w:rsidP="00654B2B">
      <w:pPr>
        <w:pStyle w:val="StepList10"/>
        <w:keepLines w:val="0"/>
        <w:widowControl w:val="0"/>
        <w:tabs>
          <w:tab w:val="clear" w:pos="792"/>
        </w:tabs>
        <w:spacing w:before="120"/>
        <w:ind w:firstLine="0"/>
        <w:rPr>
          <w:rFonts w:cs="Arial"/>
          <w:noProof/>
        </w:rPr>
      </w:pPr>
      <w:r w:rsidRPr="00241E45">
        <w:rPr>
          <w:rFonts w:cs="Arial"/>
          <w:noProof/>
        </w:rPr>
        <w:t xml:space="preserve"> </w:t>
      </w:r>
      <w:r w:rsidR="00F70074" w:rsidRPr="00241E45">
        <w:rPr>
          <w:rFonts w:cs="Arial"/>
          <w:noProof/>
        </w:rPr>
        <w:drawing>
          <wp:inline distT="0" distB="0" distL="0" distR="0" wp14:anchorId="0BA05DF3" wp14:editId="5963B60B">
            <wp:extent cx="5523288" cy="1473200"/>
            <wp:effectExtent l="0" t="0" r="127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78"/>
                    <a:stretch>
                      <a:fillRect/>
                    </a:stretch>
                  </pic:blipFill>
                  <pic:spPr>
                    <a:xfrm>
                      <a:off x="0" y="0"/>
                      <a:ext cx="5706612" cy="1522097"/>
                    </a:xfrm>
                    <a:prstGeom prst="rect">
                      <a:avLst/>
                    </a:prstGeom>
                  </pic:spPr>
                </pic:pic>
              </a:graphicData>
            </a:graphic>
          </wp:inline>
        </w:drawing>
      </w:r>
    </w:p>
    <w:p w14:paraId="766EDBA7" w14:textId="43B89842" w:rsidR="00307323" w:rsidRPr="00241E45" w:rsidRDefault="00307323" w:rsidP="00307323">
      <w:pPr>
        <w:pStyle w:val="Heading3"/>
        <w:rPr>
          <w:rFonts w:ascii="Arial" w:hAnsi="Arial" w:cs="Arial"/>
          <w:b/>
          <w:bCs/>
          <w:shd w:val="clear" w:color="auto" w:fill="FFFFFF"/>
        </w:rPr>
      </w:pPr>
      <w:r w:rsidRPr="00241E45">
        <w:rPr>
          <w:rFonts w:ascii="Arial" w:hAnsi="Arial" w:cs="Arial"/>
          <w:b/>
          <w:bCs/>
          <w:shd w:val="clear" w:color="auto" w:fill="FFFFFF"/>
        </w:rPr>
        <w:t>Flush the package cache and updating the statistics</w:t>
      </w:r>
    </w:p>
    <w:p w14:paraId="61904598" w14:textId="77777777" w:rsidR="00307323" w:rsidRPr="00241E45" w:rsidRDefault="00307323" w:rsidP="00307323">
      <w:pPr>
        <w:rPr>
          <w:rFonts w:cs="Arial"/>
          <w:lang w:eastAsia="zh-CN"/>
        </w:rPr>
      </w:pPr>
    </w:p>
    <w:tbl>
      <w:tblPr>
        <w:tblW w:w="10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307323" w:rsidRPr="00241E45" w14:paraId="2267086A" w14:textId="77777777" w:rsidTr="00D724A9">
        <w:trPr>
          <w:jc w:val="center"/>
        </w:trPr>
        <w:tc>
          <w:tcPr>
            <w:tcW w:w="749" w:type="dxa"/>
            <w:shd w:val="clear" w:color="auto" w:fill="F2F2F2" w:themeFill="background1" w:themeFillShade="F2"/>
            <w:vAlign w:val="center"/>
          </w:tcPr>
          <w:p w14:paraId="15ED94F9" w14:textId="77777777" w:rsidR="00307323" w:rsidRPr="00241E45" w:rsidRDefault="00307323" w:rsidP="00D724A9">
            <w:pPr>
              <w:widowControl w:val="0"/>
              <w:jc w:val="center"/>
              <w:rPr>
                <w:rFonts w:eastAsia="SimSun" w:cs="Arial"/>
                <w:b/>
              </w:rPr>
            </w:pPr>
            <w:r w:rsidRPr="00241E45">
              <w:rPr>
                <w:rFonts w:eastAsia="SimSun" w:cs="Arial"/>
                <w:b/>
                <w:noProof/>
              </w:rPr>
              <w:drawing>
                <wp:inline distT="0" distB="0" distL="0" distR="0" wp14:anchorId="49B254BE" wp14:editId="5969DEBB">
                  <wp:extent cx="329565" cy="32956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adm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5678DF4F" w14:textId="77777777" w:rsidR="00307323" w:rsidRPr="00241E45" w:rsidRDefault="00307323" w:rsidP="00D724A9">
            <w:pPr>
              <w:widowControl w:val="0"/>
              <w:ind w:left="720" w:hanging="720"/>
              <w:jc w:val="center"/>
              <w:rPr>
                <w:rFonts w:eastAsia="SimSun" w:cs="Arial"/>
                <w:b/>
                <w:sz w:val="12"/>
                <w:szCs w:val="12"/>
              </w:rPr>
            </w:pPr>
            <w:r w:rsidRPr="00241E45">
              <w:rPr>
                <w:rFonts w:cs="Arial"/>
                <w:noProof/>
                <w:sz w:val="12"/>
                <w:szCs w:val="12"/>
              </w:rPr>
              <w:t>Admin</w:t>
            </w:r>
          </w:p>
        </w:tc>
        <w:tc>
          <w:tcPr>
            <w:tcW w:w="9532" w:type="dxa"/>
            <w:shd w:val="clear" w:color="auto" w:fill="F2F2F2" w:themeFill="background1" w:themeFillShade="F2"/>
            <w:vAlign w:val="center"/>
          </w:tcPr>
          <w:p w14:paraId="761BC525" w14:textId="2D2E7569" w:rsidR="00307323" w:rsidRPr="00241E45" w:rsidRDefault="00307323" w:rsidP="00D724A9">
            <w:pPr>
              <w:pStyle w:val="TableText111"/>
              <w:widowControl w:val="0"/>
              <w:spacing w:before="120" w:after="120"/>
              <w:rPr>
                <w:rFonts w:cs="Arial"/>
                <w:sz w:val="20"/>
                <w:szCs w:val="20"/>
              </w:rPr>
            </w:pPr>
            <w:r w:rsidRPr="00241E45">
              <w:rPr>
                <w:rFonts w:cs="Arial"/>
                <w:sz w:val="20"/>
                <w:szCs w:val="20"/>
              </w:rPr>
              <w:t xml:space="preserve">KNOWN ISSUE – There exists a defect/issue wherein </w:t>
            </w:r>
            <w:r w:rsidR="009A597D">
              <w:rPr>
                <w:rFonts w:cs="Arial"/>
                <w:sz w:val="20"/>
                <w:szCs w:val="20"/>
              </w:rPr>
              <w:t>a query</w:t>
            </w:r>
            <w:r w:rsidR="009A597D" w:rsidRPr="00241E45">
              <w:rPr>
                <w:rFonts w:cs="Arial"/>
                <w:sz w:val="20"/>
                <w:szCs w:val="20"/>
              </w:rPr>
              <w:t xml:space="preserve"> </w:t>
            </w:r>
            <w:r w:rsidRPr="00241E45">
              <w:rPr>
                <w:rFonts w:cs="Arial"/>
                <w:sz w:val="20"/>
                <w:szCs w:val="20"/>
              </w:rPr>
              <w:t>executed before the cache is created and activated fail</w:t>
            </w:r>
            <w:r w:rsidR="009A597D">
              <w:rPr>
                <w:rFonts w:cs="Arial"/>
                <w:sz w:val="20"/>
                <w:szCs w:val="20"/>
              </w:rPr>
              <w:t>s</w:t>
            </w:r>
            <w:r w:rsidRPr="00241E45">
              <w:rPr>
                <w:rFonts w:cs="Arial"/>
                <w:sz w:val="20"/>
                <w:szCs w:val="20"/>
              </w:rPr>
              <w:t xml:space="preserve"> to use the cache.  This is because the query plan is already cached in a relational database such as Db2, so the work around is to clear the Db2 package cache and collect table statistics on the virtual tables created above.  You will do that next.</w:t>
            </w:r>
          </w:p>
        </w:tc>
      </w:tr>
    </w:tbl>
    <w:p w14:paraId="42CA0CD1" w14:textId="77777777" w:rsidR="00307323" w:rsidRPr="00241E45" w:rsidRDefault="00307323" w:rsidP="00307323">
      <w:pPr>
        <w:pStyle w:val="StepList10"/>
        <w:keepLines w:val="0"/>
        <w:widowControl w:val="0"/>
        <w:tabs>
          <w:tab w:val="clear" w:pos="792"/>
        </w:tabs>
        <w:spacing w:before="120"/>
        <w:ind w:left="0" w:firstLine="0"/>
        <w:rPr>
          <w:rFonts w:cs="Arial"/>
        </w:rPr>
      </w:pPr>
    </w:p>
    <w:p w14:paraId="5C5A85F7" w14:textId="08DD7774" w:rsidR="00307323" w:rsidRPr="00241E45" w:rsidRDefault="00307323" w:rsidP="002F0A99">
      <w:pPr>
        <w:pStyle w:val="StepList10"/>
        <w:keepLines w:val="0"/>
        <w:widowControl w:val="0"/>
        <w:numPr>
          <w:ilvl w:val="0"/>
          <w:numId w:val="23"/>
        </w:numPr>
        <w:spacing w:before="120"/>
        <w:rPr>
          <w:rFonts w:cs="Arial"/>
        </w:rPr>
      </w:pPr>
      <w:r w:rsidRPr="00241E45">
        <w:rPr>
          <w:rFonts w:cs="Arial"/>
        </w:rPr>
        <w:t xml:space="preserve">Click </w:t>
      </w:r>
      <w:r w:rsidRPr="00241E45">
        <w:rPr>
          <w:rFonts w:cs="Arial"/>
          <w:color w:val="0000FF"/>
        </w:rPr>
        <w:t>Menu (Cache management)</w:t>
      </w:r>
      <w:r w:rsidRPr="00241E45">
        <w:rPr>
          <w:rFonts w:cs="Arial"/>
        </w:rPr>
        <w:t xml:space="preserve"> </w:t>
      </w:r>
      <w:r w:rsidRPr="00241E45">
        <w:rPr>
          <w:rFonts w:cs="Arial"/>
        </w:rPr>
        <w:sym w:font="Wingdings 3" w:char="F061"/>
      </w:r>
      <w:r w:rsidRPr="00241E45">
        <w:rPr>
          <w:rFonts w:cs="Arial"/>
        </w:rPr>
        <w:t xml:space="preserve"> </w:t>
      </w:r>
      <w:r w:rsidRPr="00241E45">
        <w:rPr>
          <w:rFonts w:cs="Arial"/>
          <w:color w:val="0000FF"/>
        </w:rPr>
        <w:t>SQL Editor</w:t>
      </w:r>
      <w:r w:rsidR="009A597D">
        <w:rPr>
          <w:rFonts w:cs="Arial"/>
          <w:color w:val="0000FF"/>
        </w:rPr>
        <w:t>.</w:t>
      </w:r>
    </w:p>
    <w:p w14:paraId="3898C853" w14:textId="02CA7E63" w:rsidR="00307323" w:rsidRPr="00241E45" w:rsidRDefault="00307323" w:rsidP="00307323">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72878398" wp14:editId="295A1D6B">
            <wp:extent cx="1581485" cy="115570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88192" cy="1160602"/>
                    </a:xfrm>
                    <a:prstGeom prst="rect">
                      <a:avLst/>
                    </a:prstGeom>
                    <a:noFill/>
                    <a:ln>
                      <a:noFill/>
                    </a:ln>
                  </pic:spPr>
                </pic:pic>
              </a:graphicData>
            </a:graphic>
          </wp:inline>
        </w:drawing>
      </w:r>
    </w:p>
    <w:p w14:paraId="17D23EFB" w14:textId="0755646B" w:rsidR="00307323" w:rsidRPr="00241E45" w:rsidRDefault="00307323" w:rsidP="00307323">
      <w:pPr>
        <w:pStyle w:val="StepList10"/>
        <w:keepLines w:val="0"/>
        <w:widowControl w:val="0"/>
        <w:tabs>
          <w:tab w:val="clear" w:pos="792"/>
        </w:tabs>
        <w:spacing w:before="120"/>
        <w:ind w:firstLine="0"/>
        <w:rPr>
          <w:rFonts w:cs="Arial"/>
        </w:rPr>
      </w:pPr>
      <w:r w:rsidRPr="00241E45">
        <w:rPr>
          <w:rFonts w:cs="Arial"/>
          <w:noProof/>
        </w:rPr>
        <w:t xml:space="preserve">  </w:t>
      </w:r>
    </w:p>
    <w:p w14:paraId="46F47C86" w14:textId="77777777" w:rsidR="00910F60" w:rsidRDefault="00910F60" w:rsidP="00910F60">
      <w:pPr>
        <w:pStyle w:val="StepList10"/>
        <w:keepLines w:val="0"/>
        <w:widowControl w:val="0"/>
        <w:numPr>
          <w:ilvl w:val="0"/>
          <w:numId w:val="23"/>
        </w:numPr>
        <w:spacing w:before="120"/>
        <w:rPr>
          <w:rFonts w:cs="Arial"/>
        </w:rPr>
      </w:pPr>
      <w:r w:rsidRPr="00241E45">
        <w:rPr>
          <w:rFonts w:cs="Arial"/>
        </w:rPr>
        <w:lastRenderedPageBreak/>
        <w:t>Remove the view SQL and replace it with the following</w:t>
      </w:r>
      <w:r>
        <w:rPr>
          <w:rFonts w:cs="Arial"/>
        </w:rPr>
        <w:t>:</w:t>
      </w:r>
    </w:p>
    <w:p w14:paraId="2C5A0709" w14:textId="77777777" w:rsidR="00910F60" w:rsidRPr="00910F60" w:rsidRDefault="00910F60" w:rsidP="00910F60">
      <w:pPr>
        <w:pStyle w:val="StepList10"/>
        <w:keepLines w:val="0"/>
        <w:widowControl w:val="0"/>
        <w:tabs>
          <w:tab w:val="clear" w:pos="792"/>
        </w:tabs>
        <w:spacing w:before="120"/>
        <w:ind w:firstLine="0"/>
        <w:rPr>
          <w:rFonts w:cs="Arial"/>
        </w:rPr>
      </w:pPr>
      <w:r w:rsidRPr="00910F60">
        <w:rPr>
          <w:rFonts w:cs="Arial"/>
          <w:b/>
          <w:bCs/>
        </w:rPr>
        <w:t>FLUSH PACKAGE CACHE DYNAMIC</w:t>
      </w:r>
      <w:r w:rsidRPr="00910F60">
        <w:rPr>
          <w:rFonts w:cs="Arial"/>
        </w:rPr>
        <w:t xml:space="preserve"> </w:t>
      </w:r>
    </w:p>
    <w:p w14:paraId="0E48D0DC" w14:textId="333C5F9A" w:rsidR="00307323" w:rsidRPr="00910F60" w:rsidRDefault="00307323" w:rsidP="00910F60">
      <w:pPr>
        <w:pStyle w:val="StepList10"/>
        <w:keepLines w:val="0"/>
        <w:widowControl w:val="0"/>
        <w:numPr>
          <w:ilvl w:val="0"/>
          <w:numId w:val="23"/>
        </w:numPr>
        <w:spacing w:before="120"/>
        <w:rPr>
          <w:rFonts w:cs="Arial"/>
        </w:rPr>
      </w:pPr>
      <w:r w:rsidRPr="00910F60">
        <w:rPr>
          <w:rFonts w:cs="Arial"/>
        </w:rPr>
        <w:t>Click</w:t>
      </w:r>
      <w:r w:rsidRPr="00910F60">
        <w:rPr>
          <w:rFonts w:cs="Arial"/>
          <w:color w:val="0000FF"/>
        </w:rPr>
        <w:t xml:space="preserve"> Run all</w:t>
      </w:r>
      <w:r w:rsidR="009A597D">
        <w:rPr>
          <w:rFonts w:cs="Arial"/>
          <w:color w:val="0000FF"/>
        </w:rPr>
        <w:t>.</w:t>
      </w:r>
    </w:p>
    <w:p w14:paraId="1A814FB5" w14:textId="0D1DBA70" w:rsidR="00307323" w:rsidRPr="00241E45" w:rsidRDefault="00EA1F58" w:rsidP="00307323">
      <w:pPr>
        <w:pStyle w:val="StepList10"/>
        <w:keepLines w:val="0"/>
        <w:widowControl w:val="0"/>
        <w:tabs>
          <w:tab w:val="clear" w:pos="792"/>
        </w:tabs>
        <w:spacing w:before="120"/>
        <w:ind w:firstLine="0"/>
        <w:rPr>
          <w:rFonts w:cs="Arial"/>
          <w:color w:val="0000FF"/>
        </w:rPr>
      </w:pPr>
      <w:r w:rsidRPr="00241E45">
        <w:rPr>
          <w:rFonts w:cs="Arial"/>
          <w:noProof/>
        </w:rPr>
        <w:drawing>
          <wp:inline distT="0" distB="0" distL="0" distR="0" wp14:anchorId="33322AF0" wp14:editId="1F3623CF">
            <wp:extent cx="5342467" cy="1500741"/>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5899" cy="1515750"/>
                    </a:xfrm>
                    <a:prstGeom prst="rect">
                      <a:avLst/>
                    </a:prstGeom>
                    <a:noFill/>
                    <a:ln>
                      <a:noFill/>
                    </a:ln>
                  </pic:spPr>
                </pic:pic>
              </a:graphicData>
            </a:graphic>
          </wp:inline>
        </w:drawing>
      </w:r>
    </w:p>
    <w:p w14:paraId="6DDB86AD" w14:textId="77777777" w:rsidR="00307323" w:rsidRPr="00241E45" w:rsidRDefault="00307323" w:rsidP="00307323">
      <w:pPr>
        <w:pStyle w:val="StepList10"/>
        <w:keepLines w:val="0"/>
        <w:widowControl w:val="0"/>
        <w:tabs>
          <w:tab w:val="clear" w:pos="792"/>
        </w:tabs>
        <w:spacing w:before="120"/>
        <w:rPr>
          <w:rFonts w:cs="Arial"/>
        </w:rPr>
      </w:pPr>
      <w:r w:rsidRPr="00241E45">
        <w:rPr>
          <w:rFonts w:cs="Arial"/>
        </w:rPr>
        <w:tab/>
        <w:t xml:space="preserve">In a production setting, flushing the entire package may not always be a good idea as it could affect query execution for all users of the database. (We did it here to make this lab simpler.) </w:t>
      </w:r>
    </w:p>
    <w:p w14:paraId="19CA9655" w14:textId="2E2C7535" w:rsidR="00307323" w:rsidRPr="00241E45" w:rsidRDefault="00307323" w:rsidP="00307323">
      <w:pPr>
        <w:pStyle w:val="StepList10"/>
        <w:keepLines w:val="0"/>
        <w:widowControl w:val="0"/>
        <w:tabs>
          <w:tab w:val="clear" w:pos="792"/>
        </w:tabs>
        <w:spacing w:before="120"/>
        <w:rPr>
          <w:rFonts w:cs="Arial"/>
        </w:rPr>
      </w:pPr>
      <w:r w:rsidRPr="00241E45">
        <w:rPr>
          <w:rFonts w:cs="Arial"/>
        </w:rPr>
        <w:tab/>
        <w:t>Instead, one could opt to selectively flush the package corresponding to particular queries. For more details on that see:</w:t>
      </w:r>
      <w:r w:rsidR="006E3614">
        <w:rPr>
          <w:rFonts w:cs="Arial"/>
        </w:rPr>
        <w:t xml:space="preserve"> </w:t>
      </w:r>
      <w:hyperlink r:id="rId82" w:history="1">
        <w:r w:rsidR="006E3614" w:rsidRPr="004F7A14">
          <w:rPr>
            <w:rStyle w:val="Hyperlink"/>
            <w:rFonts w:cs="Arial"/>
          </w:rPr>
          <w:t>http://ibm.biz/FLUSH-PACKAGE</w:t>
        </w:r>
      </w:hyperlink>
      <w:r w:rsidR="009A597D">
        <w:rPr>
          <w:rStyle w:val="Hyperlink"/>
          <w:rFonts w:cs="Arial"/>
        </w:rPr>
        <w:t>.</w:t>
      </w:r>
      <w:r w:rsidR="006E3614">
        <w:rPr>
          <w:rFonts w:cs="Arial"/>
        </w:rPr>
        <w:t xml:space="preserve"> </w:t>
      </w:r>
    </w:p>
    <w:p w14:paraId="0A26DBBB" w14:textId="632EE73D" w:rsidR="00910F60" w:rsidRPr="00241E45" w:rsidRDefault="00910F60" w:rsidP="00910F60">
      <w:pPr>
        <w:pStyle w:val="StepList10"/>
        <w:keepLines w:val="0"/>
        <w:widowControl w:val="0"/>
        <w:numPr>
          <w:ilvl w:val="0"/>
          <w:numId w:val="23"/>
        </w:numPr>
        <w:spacing w:before="120"/>
        <w:rPr>
          <w:rFonts w:cs="Arial"/>
        </w:rPr>
      </w:pPr>
      <w:r w:rsidRPr="00241E45">
        <w:rPr>
          <w:rFonts w:cs="Arial"/>
        </w:rPr>
        <w:t xml:space="preserve">Next, check if the table statistics have been collected. Replace the previous SQL with the following: (You can also download this SQL from </w:t>
      </w:r>
      <w:hyperlink r:id="rId83" w:history="1">
        <w:r w:rsidRPr="004F7A14">
          <w:rPr>
            <w:rStyle w:val="Hyperlink"/>
          </w:rPr>
          <w:t>http://ibm.biz/DV-Select-Tab</w:t>
        </w:r>
      </w:hyperlink>
      <w:proofErr w:type="gramStart"/>
      <w:r w:rsidR="009A597D">
        <w:rPr>
          <w:rStyle w:val="Hyperlink"/>
        </w:rPr>
        <w:t>.</w:t>
      </w:r>
      <w:r>
        <w:t xml:space="preserve"> </w:t>
      </w:r>
      <w:r w:rsidRPr="00241E45">
        <w:rPr>
          <w:rFonts w:cs="Arial"/>
        </w:rPr>
        <w:t>)</w:t>
      </w:r>
      <w:proofErr w:type="gramEnd"/>
      <w:r w:rsidR="009A597D">
        <w:rPr>
          <w:rFonts w:cs="Arial"/>
        </w:rPr>
        <w:t>.</w:t>
      </w:r>
    </w:p>
    <w:p w14:paraId="0FC84F02" w14:textId="77777777" w:rsidR="00910F60" w:rsidRPr="00241E45" w:rsidRDefault="00910F60" w:rsidP="00910F60">
      <w:pPr>
        <w:pStyle w:val="StepList10"/>
        <w:keepLines w:val="0"/>
        <w:widowControl w:val="0"/>
        <w:tabs>
          <w:tab w:val="clear" w:pos="792"/>
        </w:tabs>
        <w:spacing w:before="0" w:after="0"/>
        <w:ind w:firstLine="0"/>
        <w:rPr>
          <w:rFonts w:cs="Arial"/>
          <w:b/>
          <w:bCs/>
          <w:color w:val="000000" w:themeColor="text1"/>
        </w:rPr>
      </w:pPr>
      <w:proofErr w:type="gramStart"/>
      <w:r w:rsidRPr="00241E45">
        <w:rPr>
          <w:rFonts w:cs="Arial"/>
          <w:b/>
          <w:bCs/>
          <w:color w:val="000000" w:themeColor="text1"/>
        </w:rPr>
        <w:t>SELECT  TABNAME</w:t>
      </w:r>
      <w:proofErr w:type="gramEnd"/>
      <w:r w:rsidRPr="00241E45">
        <w:rPr>
          <w:rFonts w:cs="Arial"/>
          <w:b/>
          <w:bCs/>
          <w:color w:val="000000" w:themeColor="text1"/>
        </w:rPr>
        <w:t>, STATS_TIME, CARD , TYPE</w:t>
      </w:r>
    </w:p>
    <w:p w14:paraId="128BAA70"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proofErr w:type="gramStart"/>
      <w:r w:rsidRPr="00241E45">
        <w:rPr>
          <w:rFonts w:cs="Arial"/>
          <w:b/>
          <w:bCs/>
          <w:color w:val="000000" w:themeColor="text1"/>
        </w:rPr>
        <w:t>FROM  SYSCAT.TABLES</w:t>
      </w:r>
      <w:proofErr w:type="gramEnd"/>
      <w:r w:rsidRPr="00241E45">
        <w:rPr>
          <w:rFonts w:cs="Arial"/>
          <w:b/>
          <w:bCs/>
          <w:color w:val="000000" w:themeColor="text1"/>
        </w:rPr>
        <w:t xml:space="preserve"> </w:t>
      </w:r>
    </w:p>
    <w:p w14:paraId="131652B2"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 xml:space="preserve">WHERE TABSCHEMA='USER1001' </w:t>
      </w:r>
    </w:p>
    <w:p w14:paraId="5A6F3F7E"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AND</w:t>
      </w:r>
    </w:p>
    <w:p w14:paraId="78E3B3E4"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 xml:space="preserve">TABNAME </w:t>
      </w:r>
    </w:p>
    <w:p w14:paraId="527919FA"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IN ('STOCK_SYMBOLS','CUSTOMER_TRANSACTIONS');</w:t>
      </w:r>
    </w:p>
    <w:p w14:paraId="721412EF" w14:textId="1969F37E" w:rsidR="00307323" w:rsidRPr="00910F60" w:rsidRDefault="00307323" w:rsidP="00910F60">
      <w:pPr>
        <w:pStyle w:val="StepList10"/>
        <w:keepLines w:val="0"/>
        <w:widowControl w:val="0"/>
        <w:numPr>
          <w:ilvl w:val="0"/>
          <w:numId w:val="23"/>
        </w:numPr>
        <w:spacing w:before="120"/>
        <w:rPr>
          <w:rFonts w:cs="Arial"/>
        </w:rPr>
      </w:pPr>
      <w:r w:rsidRPr="00910F60">
        <w:rPr>
          <w:rFonts w:cs="Arial"/>
        </w:rPr>
        <w:t xml:space="preserve">Click </w:t>
      </w:r>
      <w:r w:rsidRPr="00910F60">
        <w:rPr>
          <w:rFonts w:cs="Arial"/>
          <w:color w:val="0432FF"/>
        </w:rPr>
        <w:t>Run all</w:t>
      </w:r>
      <w:r w:rsidR="009A597D">
        <w:rPr>
          <w:rFonts w:cs="Arial"/>
          <w:color w:val="0432FF"/>
        </w:rPr>
        <w:t>.</w:t>
      </w:r>
    </w:p>
    <w:p w14:paraId="07274D2B" w14:textId="5130E020" w:rsidR="00307323" w:rsidRPr="00241E45" w:rsidRDefault="00797252" w:rsidP="00307323">
      <w:pPr>
        <w:pStyle w:val="StepList10"/>
        <w:keepLines w:val="0"/>
        <w:widowControl w:val="0"/>
        <w:tabs>
          <w:tab w:val="clear" w:pos="792"/>
        </w:tabs>
        <w:spacing w:before="120"/>
        <w:ind w:firstLine="0"/>
        <w:rPr>
          <w:rFonts w:cs="Arial"/>
          <w:color w:val="0000FF"/>
        </w:rPr>
      </w:pPr>
      <w:r w:rsidRPr="00241E45">
        <w:rPr>
          <w:rFonts w:cs="Arial"/>
          <w:noProof/>
        </w:rPr>
        <w:drawing>
          <wp:inline distT="0" distB="0" distL="0" distR="0" wp14:anchorId="3ACA46B7" wp14:editId="38D9CFD3">
            <wp:extent cx="5854700" cy="150776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61745" cy="1509582"/>
                    </a:xfrm>
                    <a:prstGeom prst="rect">
                      <a:avLst/>
                    </a:prstGeom>
                    <a:noFill/>
                    <a:ln>
                      <a:noFill/>
                    </a:ln>
                  </pic:spPr>
                </pic:pic>
              </a:graphicData>
            </a:graphic>
          </wp:inline>
        </w:drawing>
      </w:r>
    </w:p>
    <w:p w14:paraId="09C8254B" w14:textId="7E790725" w:rsidR="00307323" w:rsidRPr="00241E45" w:rsidRDefault="00307323" w:rsidP="00E90296">
      <w:pPr>
        <w:pStyle w:val="StepList10"/>
        <w:keepLines w:val="0"/>
        <w:widowControl w:val="0"/>
        <w:tabs>
          <w:tab w:val="clear" w:pos="792"/>
        </w:tabs>
        <w:spacing w:before="120"/>
        <w:ind w:firstLine="0"/>
        <w:rPr>
          <w:rFonts w:cs="Arial"/>
        </w:rPr>
      </w:pPr>
      <w:r w:rsidRPr="00241E45">
        <w:rPr>
          <w:rFonts w:cs="Arial"/>
        </w:rPr>
        <w:t>If the cardinality for the virtual tables created before shows -1, this indicates that table statistics have not been collected. These statistics will be collected now.</w:t>
      </w:r>
    </w:p>
    <w:p w14:paraId="44C1B388" w14:textId="6A5B152F" w:rsidR="00307323" w:rsidRPr="00241E45" w:rsidRDefault="00307323" w:rsidP="00307323">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41E45">
        <w:rPr>
          <w:rFonts w:cs="Arial"/>
        </w:rPr>
        <w:t xml:space="preserve">Note: the </w:t>
      </w:r>
      <w:r w:rsidRPr="00241E45">
        <w:rPr>
          <w:rFonts w:cs="Arial"/>
          <w:color w:val="0000FF"/>
        </w:rPr>
        <w:t>SYSPROC.NNSTATS</w:t>
      </w:r>
      <w:r w:rsidRPr="00241E45">
        <w:rPr>
          <w:rFonts w:cs="Arial"/>
          <w:color w:val="0432FF"/>
        </w:rPr>
        <w:t xml:space="preserve"> </w:t>
      </w:r>
      <w:r w:rsidRPr="00241E45">
        <w:rPr>
          <w:rFonts w:cs="Arial"/>
        </w:rPr>
        <w:t>is a procedure to collect statistics for remote tables:</w:t>
      </w:r>
      <w:r w:rsidR="00910F60" w:rsidRPr="00910F60">
        <w:t xml:space="preserve"> </w:t>
      </w:r>
      <w:hyperlink r:id="rId85" w:history="1">
        <w:r w:rsidR="00910F60" w:rsidRPr="004F7A14">
          <w:rPr>
            <w:rStyle w:val="Hyperlink"/>
            <w:rFonts w:cs="Arial"/>
          </w:rPr>
          <w:t>http://ibm.biz/SYSPROC-NNSTATS</w:t>
        </w:r>
      </w:hyperlink>
      <w:r w:rsidR="009A597D">
        <w:rPr>
          <w:rFonts w:cs="Arial"/>
        </w:rPr>
        <w:t>.</w:t>
      </w:r>
    </w:p>
    <w:p w14:paraId="0E0DA3AB" w14:textId="77777777" w:rsidR="00E26CCA" w:rsidRDefault="00E26CCA">
      <w:pPr>
        <w:spacing w:before="0" w:after="0"/>
        <w:rPr>
          <w:rStyle w:val="Hyperlink"/>
          <w:rFonts w:cs="Arial"/>
        </w:rPr>
      </w:pPr>
      <w:r>
        <w:rPr>
          <w:rStyle w:val="Hyperlink"/>
          <w:rFonts w:cs="Arial"/>
        </w:rPr>
        <w:br w:type="page"/>
      </w:r>
    </w:p>
    <w:p w14:paraId="07BA701B" w14:textId="43489653" w:rsidR="00910F60" w:rsidRPr="00241E45" w:rsidRDefault="00910F60" w:rsidP="00910F60">
      <w:pPr>
        <w:pStyle w:val="StepList10"/>
        <w:keepLines w:val="0"/>
        <w:widowControl w:val="0"/>
        <w:numPr>
          <w:ilvl w:val="0"/>
          <w:numId w:val="23"/>
        </w:numPr>
        <w:spacing w:before="120"/>
        <w:rPr>
          <w:rFonts w:cs="Arial"/>
        </w:rPr>
      </w:pPr>
      <w:r w:rsidRPr="00241E45">
        <w:rPr>
          <w:rFonts w:cs="Arial"/>
        </w:rPr>
        <w:lastRenderedPageBreak/>
        <w:t xml:space="preserve">If your card shows -1, then </w:t>
      </w:r>
      <w:r w:rsidR="009A597D">
        <w:rPr>
          <w:rFonts w:cs="Arial"/>
        </w:rPr>
        <w:t>perform</w:t>
      </w:r>
      <w:r w:rsidR="009A597D" w:rsidRPr="00241E45">
        <w:rPr>
          <w:rFonts w:cs="Arial"/>
        </w:rPr>
        <w:t xml:space="preserve"> </w:t>
      </w:r>
      <w:r w:rsidRPr="00241E45">
        <w:rPr>
          <w:rFonts w:cs="Arial"/>
        </w:rPr>
        <w:t>this step. If not, then you can skip this step.</w:t>
      </w:r>
    </w:p>
    <w:p w14:paraId="166B5E34" w14:textId="77777777" w:rsidR="00910F60" w:rsidRDefault="00910F60" w:rsidP="00910F60">
      <w:pPr>
        <w:pStyle w:val="StepList10"/>
        <w:keepLines w:val="0"/>
        <w:widowControl w:val="0"/>
        <w:tabs>
          <w:tab w:val="clear" w:pos="792"/>
        </w:tabs>
        <w:spacing w:before="120"/>
        <w:ind w:firstLine="0"/>
        <w:rPr>
          <w:rFonts w:cs="Arial"/>
        </w:rPr>
      </w:pPr>
      <w:r w:rsidRPr="00241E45">
        <w:rPr>
          <w:rFonts w:cs="Arial"/>
        </w:rPr>
        <w:t xml:space="preserve">Replace the previous SQL with the following: </w:t>
      </w:r>
    </w:p>
    <w:p w14:paraId="3009B2AE" w14:textId="77777777" w:rsidR="00910F60" w:rsidRPr="00241E45" w:rsidRDefault="00910F60" w:rsidP="00910F60">
      <w:pPr>
        <w:pStyle w:val="StepList10"/>
        <w:keepLines w:val="0"/>
        <w:widowControl w:val="0"/>
        <w:tabs>
          <w:tab w:val="clear" w:pos="792"/>
        </w:tabs>
        <w:spacing w:before="120"/>
        <w:ind w:firstLine="0"/>
        <w:rPr>
          <w:rFonts w:cs="Arial"/>
        </w:rPr>
      </w:pPr>
      <w:r w:rsidRPr="00241E45">
        <w:rPr>
          <w:rFonts w:cs="Arial"/>
        </w:rPr>
        <w:t xml:space="preserve">(Or use SQL found here: </w:t>
      </w:r>
      <w:hyperlink r:id="rId86" w:history="1">
        <w:r w:rsidRPr="004F7A14">
          <w:rPr>
            <w:rStyle w:val="Hyperlink"/>
            <w:rFonts w:cs="Arial"/>
          </w:rPr>
          <w:t>http://ibm.biz/DV-Call-SYS</w:t>
        </w:r>
      </w:hyperlink>
      <w:r w:rsidRPr="00241E45">
        <w:rPr>
          <w:rFonts w:cs="Arial"/>
        </w:rPr>
        <w:t>)</w:t>
      </w:r>
    </w:p>
    <w:p w14:paraId="7F18831E"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CALL SYSPROC.NNSTAT(NULL, 'USER1001',</w:t>
      </w:r>
    </w:p>
    <w:p w14:paraId="6A6B01CB"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'CUSTOMER_TRANSACTIONS','', '',2,'/</w:t>
      </w:r>
      <w:proofErr w:type="spellStart"/>
      <w:r w:rsidRPr="00241E45">
        <w:rPr>
          <w:rFonts w:cs="Arial"/>
          <w:b/>
          <w:bCs/>
          <w:color w:val="000000" w:themeColor="text1"/>
        </w:rPr>
        <w:t>tmp</w:t>
      </w:r>
      <w:proofErr w:type="spellEnd"/>
      <w:r w:rsidRPr="00241E45">
        <w:rPr>
          <w:rFonts w:cs="Arial"/>
          <w:b/>
          <w:bCs/>
          <w:color w:val="000000" w:themeColor="text1"/>
        </w:rPr>
        <w:t>/collstats1.log</w:t>
      </w:r>
      <w:proofErr w:type="gramStart"/>
      <w:r w:rsidRPr="00241E45">
        <w:rPr>
          <w:rFonts w:cs="Arial"/>
          <w:b/>
          <w:bCs/>
          <w:color w:val="000000" w:themeColor="text1"/>
        </w:rPr>
        <w:t>',?,</w:t>
      </w:r>
      <w:proofErr w:type="gramEnd"/>
      <w:r w:rsidRPr="00241E45">
        <w:rPr>
          <w:rFonts w:cs="Arial"/>
          <w:b/>
          <w:bCs/>
          <w:color w:val="000000" w:themeColor="text1"/>
        </w:rPr>
        <w:t>1);</w:t>
      </w:r>
    </w:p>
    <w:p w14:paraId="2630B82B"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p>
    <w:p w14:paraId="361600EB"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CALL SYSPROC.NNSTAT(NULL, 'USER1001',</w:t>
      </w:r>
    </w:p>
    <w:p w14:paraId="052E132A"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41E45">
        <w:rPr>
          <w:rFonts w:cs="Arial"/>
          <w:b/>
          <w:bCs/>
          <w:color w:val="000000" w:themeColor="text1"/>
        </w:rPr>
        <w:t>'STOCK_SYMBOLS','', '',2,'/</w:t>
      </w:r>
      <w:proofErr w:type="spellStart"/>
      <w:r w:rsidRPr="00241E45">
        <w:rPr>
          <w:rFonts w:cs="Arial"/>
          <w:b/>
          <w:bCs/>
          <w:color w:val="000000" w:themeColor="text1"/>
        </w:rPr>
        <w:t>tmp</w:t>
      </w:r>
      <w:proofErr w:type="spellEnd"/>
      <w:r w:rsidRPr="00241E45">
        <w:rPr>
          <w:rFonts w:cs="Arial"/>
          <w:b/>
          <w:bCs/>
          <w:color w:val="000000" w:themeColor="text1"/>
        </w:rPr>
        <w:t>/collstats1.log</w:t>
      </w:r>
      <w:proofErr w:type="gramStart"/>
      <w:r w:rsidRPr="00241E45">
        <w:rPr>
          <w:rFonts w:cs="Arial"/>
          <w:b/>
          <w:bCs/>
          <w:color w:val="000000" w:themeColor="text1"/>
        </w:rPr>
        <w:t>',?,</w:t>
      </w:r>
      <w:proofErr w:type="gramEnd"/>
      <w:r w:rsidRPr="00241E45">
        <w:rPr>
          <w:rFonts w:cs="Arial"/>
          <w:b/>
          <w:bCs/>
          <w:color w:val="000000" w:themeColor="text1"/>
        </w:rPr>
        <w:t>1);</w:t>
      </w:r>
    </w:p>
    <w:p w14:paraId="511A3CF5" w14:textId="15B41B0F" w:rsidR="00307323" w:rsidRPr="00910F60" w:rsidRDefault="00307323" w:rsidP="00910F60">
      <w:pPr>
        <w:pStyle w:val="StepList10"/>
        <w:keepLines w:val="0"/>
        <w:widowControl w:val="0"/>
        <w:numPr>
          <w:ilvl w:val="0"/>
          <w:numId w:val="23"/>
        </w:numPr>
        <w:spacing w:before="120"/>
        <w:rPr>
          <w:rFonts w:cs="Arial"/>
        </w:rPr>
      </w:pPr>
      <w:r w:rsidRPr="00910F60">
        <w:rPr>
          <w:rFonts w:cs="Arial"/>
        </w:rPr>
        <w:t xml:space="preserve">Click </w:t>
      </w:r>
      <w:r w:rsidRPr="00910F60">
        <w:rPr>
          <w:rFonts w:cs="Arial"/>
          <w:color w:val="0432FF"/>
        </w:rPr>
        <w:t>Run all</w:t>
      </w:r>
      <w:r w:rsidR="009A597D">
        <w:rPr>
          <w:rFonts w:cs="Arial"/>
          <w:color w:val="0432FF"/>
        </w:rPr>
        <w:t>.</w:t>
      </w:r>
    </w:p>
    <w:p w14:paraId="268DA67D" w14:textId="5012F873" w:rsidR="00307323" w:rsidRPr="00241E45" w:rsidRDefault="00933E2A" w:rsidP="00307323">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41E45">
        <w:rPr>
          <w:rFonts w:cs="Arial"/>
          <w:noProof/>
        </w:rPr>
        <w:drawing>
          <wp:inline distT="0" distB="0" distL="0" distR="0" wp14:anchorId="5F8A353D" wp14:editId="592D1FED">
            <wp:extent cx="5829300" cy="1996695"/>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42644" cy="2001266"/>
                    </a:xfrm>
                    <a:prstGeom prst="rect">
                      <a:avLst/>
                    </a:prstGeom>
                    <a:noFill/>
                    <a:ln>
                      <a:noFill/>
                    </a:ln>
                  </pic:spPr>
                </pic:pic>
              </a:graphicData>
            </a:graphic>
          </wp:inline>
        </w:drawing>
      </w:r>
    </w:p>
    <w:p w14:paraId="4321D5E8" w14:textId="77777777" w:rsidR="00910F60" w:rsidRPr="00241E45" w:rsidRDefault="00910F60" w:rsidP="00910F60">
      <w:pPr>
        <w:pStyle w:val="StepList10"/>
        <w:keepLines w:val="0"/>
        <w:widowControl w:val="0"/>
        <w:numPr>
          <w:ilvl w:val="0"/>
          <w:numId w:val="23"/>
        </w:numPr>
        <w:spacing w:before="120"/>
        <w:rPr>
          <w:rFonts w:cs="Arial"/>
        </w:rPr>
      </w:pPr>
      <w:r w:rsidRPr="00241E45">
        <w:rPr>
          <w:rFonts w:cs="Arial"/>
        </w:rPr>
        <w:t>To confirm if the table statistics have now been collected, replace the previous SQL with the following (use the SQL from before):</w:t>
      </w:r>
    </w:p>
    <w:p w14:paraId="0417EB91"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24B4DBB1"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proofErr w:type="gramStart"/>
      <w:r w:rsidRPr="00241E45">
        <w:rPr>
          <w:rFonts w:cs="Arial"/>
          <w:b/>
          <w:bCs/>
        </w:rPr>
        <w:t>SELECT  TABNAME</w:t>
      </w:r>
      <w:proofErr w:type="gramEnd"/>
      <w:r w:rsidRPr="00241E45">
        <w:rPr>
          <w:rFonts w:cs="Arial"/>
          <w:b/>
          <w:bCs/>
        </w:rPr>
        <w:t>, STATS_TIME, CARD , TYPE</w:t>
      </w:r>
    </w:p>
    <w:p w14:paraId="495CC9C0"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proofErr w:type="gramStart"/>
      <w:r w:rsidRPr="00241E45">
        <w:rPr>
          <w:rFonts w:cs="Arial"/>
          <w:b/>
          <w:bCs/>
        </w:rPr>
        <w:t>FROM  SYSCAT.TABLES</w:t>
      </w:r>
      <w:proofErr w:type="gramEnd"/>
      <w:r w:rsidRPr="00241E45">
        <w:rPr>
          <w:rFonts w:cs="Arial"/>
          <w:b/>
          <w:bCs/>
        </w:rPr>
        <w:t xml:space="preserve"> </w:t>
      </w:r>
    </w:p>
    <w:p w14:paraId="07B4AA4A"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41E45">
        <w:rPr>
          <w:rFonts w:cs="Arial"/>
          <w:b/>
          <w:bCs/>
        </w:rPr>
        <w:t xml:space="preserve">WHERE TABSCHEMA='USER1001' </w:t>
      </w:r>
    </w:p>
    <w:p w14:paraId="38F57CB3"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41E45">
        <w:rPr>
          <w:rFonts w:cs="Arial"/>
          <w:b/>
          <w:bCs/>
        </w:rPr>
        <w:t>AND</w:t>
      </w:r>
    </w:p>
    <w:p w14:paraId="3CBDB220"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41E45">
        <w:rPr>
          <w:rFonts w:cs="Arial"/>
          <w:b/>
          <w:bCs/>
        </w:rPr>
        <w:t xml:space="preserve">TABNAME </w:t>
      </w:r>
    </w:p>
    <w:p w14:paraId="546739F5" w14:textId="77777777" w:rsidR="00910F60" w:rsidRPr="00241E45" w:rsidRDefault="00910F60" w:rsidP="00910F60">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41E45">
        <w:rPr>
          <w:rFonts w:cs="Arial"/>
          <w:b/>
          <w:bCs/>
        </w:rPr>
        <w:t>IN ('STOCK_SYMBOLS','CUSTOMER_TRANSACTIONS');</w:t>
      </w:r>
    </w:p>
    <w:p w14:paraId="28E16E13" w14:textId="397EBD35" w:rsidR="00307323" w:rsidRPr="00910F60" w:rsidRDefault="00307323" w:rsidP="00910F60">
      <w:pPr>
        <w:pStyle w:val="StepList10"/>
        <w:keepLines w:val="0"/>
        <w:widowControl w:val="0"/>
        <w:numPr>
          <w:ilvl w:val="0"/>
          <w:numId w:val="23"/>
        </w:numPr>
        <w:spacing w:before="120"/>
        <w:rPr>
          <w:rFonts w:cs="Arial"/>
        </w:rPr>
      </w:pPr>
      <w:r w:rsidRPr="00910F60">
        <w:rPr>
          <w:rFonts w:cs="Arial"/>
        </w:rPr>
        <w:t xml:space="preserve">Click </w:t>
      </w:r>
      <w:r w:rsidRPr="00910F60">
        <w:rPr>
          <w:rFonts w:cs="Arial"/>
          <w:color w:val="0000FF"/>
        </w:rPr>
        <w:t>Run all</w:t>
      </w:r>
      <w:r w:rsidR="009A597D">
        <w:rPr>
          <w:rFonts w:cs="Arial"/>
          <w:color w:val="0000FF"/>
        </w:rPr>
        <w:t>.</w:t>
      </w:r>
    </w:p>
    <w:p w14:paraId="6B48A239" w14:textId="24A0F49D" w:rsidR="00307323" w:rsidRPr="00241E45" w:rsidRDefault="00904A87" w:rsidP="00307323">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41E45">
        <w:rPr>
          <w:rFonts w:cs="Arial"/>
          <w:noProof/>
        </w:rPr>
        <w:drawing>
          <wp:inline distT="0" distB="0" distL="0" distR="0" wp14:anchorId="4DB50AE6" wp14:editId="64520F13">
            <wp:extent cx="5861050" cy="1652720"/>
            <wp:effectExtent l="0" t="0" r="6350" b="50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5636" cy="1659653"/>
                    </a:xfrm>
                    <a:prstGeom prst="rect">
                      <a:avLst/>
                    </a:prstGeom>
                    <a:noFill/>
                    <a:ln>
                      <a:noFill/>
                    </a:ln>
                  </pic:spPr>
                </pic:pic>
              </a:graphicData>
            </a:graphic>
          </wp:inline>
        </w:drawing>
      </w:r>
    </w:p>
    <w:p w14:paraId="5C8454F3" w14:textId="77777777" w:rsidR="00307323" w:rsidRPr="00241E45" w:rsidRDefault="00307323" w:rsidP="00307323">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5BBBCC03" w14:textId="52BBB75B" w:rsidR="00307323" w:rsidRPr="00241E45" w:rsidRDefault="00307323" w:rsidP="00307323">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41E45">
        <w:rPr>
          <w:rFonts w:cs="Arial"/>
        </w:rPr>
        <w:t>The actual row counts for the virtual tables are shown as expected instead of -1.</w:t>
      </w:r>
    </w:p>
    <w:p w14:paraId="4D811E03" w14:textId="3110B49E" w:rsidR="00241E45" w:rsidRDefault="00241E45">
      <w:pPr>
        <w:spacing w:before="0" w:after="0"/>
        <w:rPr>
          <w:rFonts w:cs="Arial"/>
          <w:szCs w:val="22"/>
        </w:rPr>
      </w:pPr>
      <w:r>
        <w:rPr>
          <w:rFonts w:cs="Arial"/>
        </w:rPr>
        <w:br w:type="page"/>
      </w:r>
    </w:p>
    <w:p w14:paraId="6BC7513B" w14:textId="77777777" w:rsidR="00910F60" w:rsidRPr="00241E45" w:rsidRDefault="00910F60" w:rsidP="00910F60">
      <w:pPr>
        <w:pStyle w:val="StepList10"/>
        <w:keepLines w:val="0"/>
        <w:widowControl w:val="0"/>
        <w:numPr>
          <w:ilvl w:val="0"/>
          <w:numId w:val="23"/>
        </w:numPr>
        <w:spacing w:before="120"/>
        <w:rPr>
          <w:rFonts w:cs="Arial"/>
        </w:rPr>
      </w:pPr>
      <w:r w:rsidRPr="00241E45">
        <w:rPr>
          <w:rFonts w:cs="Arial"/>
        </w:rPr>
        <w:lastRenderedPageBreak/>
        <w:t>With the package cache flushed and the table level statistics collected, all queries henceforth referencing the virtualize view should start using the cached copy instead of accessing the underlying data sources directly.</w:t>
      </w:r>
    </w:p>
    <w:p w14:paraId="58842A8F" w14:textId="77777777" w:rsidR="00910F60" w:rsidRPr="00241E45" w:rsidRDefault="00910F60" w:rsidP="00910F60">
      <w:pPr>
        <w:pStyle w:val="StepList10"/>
        <w:keepLines w:val="0"/>
        <w:widowControl w:val="0"/>
        <w:tabs>
          <w:tab w:val="clear" w:pos="792"/>
        </w:tabs>
        <w:spacing w:before="120"/>
        <w:ind w:firstLine="0"/>
        <w:rPr>
          <w:rFonts w:cs="Arial"/>
        </w:rPr>
      </w:pPr>
      <w:r w:rsidRPr="00241E45">
        <w:rPr>
          <w:rFonts w:cs="Arial"/>
        </w:rPr>
        <w:t>Re-run the previously execute aggregated query on the View:</w:t>
      </w:r>
    </w:p>
    <w:p w14:paraId="61619FF7" w14:textId="77777777" w:rsidR="00910F60" w:rsidRPr="00241E45" w:rsidRDefault="00910F60" w:rsidP="00910F60">
      <w:pPr>
        <w:pStyle w:val="StepList10"/>
        <w:keepLines w:val="0"/>
        <w:widowControl w:val="0"/>
        <w:tabs>
          <w:tab w:val="clear" w:pos="792"/>
        </w:tabs>
        <w:spacing w:before="120"/>
        <w:ind w:firstLine="0"/>
        <w:rPr>
          <w:rFonts w:cs="Arial"/>
        </w:rPr>
      </w:pPr>
      <w:r w:rsidRPr="00241E45">
        <w:rPr>
          <w:rFonts w:cs="Arial"/>
        </w:rPr>
        <w:t>Remove the previous SQL and type in this again:</w:t>
      </w:r>
    </w:p>
    <w:p w14:paraId="7942B5C5" w14:textId="77777777" w:rsidR="00910F60" w:rsidRPr="00241E45" w:rsidRDefault="00910F60" w:rsidP="00910F60">
      <w:pPr>
        <w:pStyle w:val="StepList10"/>
        <w:keepLines w:val="0"/>
        <w:widowControl w:val="0"/>
        <w:tabs>
          <w:tab w:val="clear" w:pos="792"/>
        </w:tabs>
        <w:spacing w:before="0" w:after="0"/>
        <w:ind w:firstLine="0"/>
        <w:rPr>
          <w:rFonts w:cs="Arial"/>
          <w:b/>
          <w:bCs/>
        </w:rPr>
      </w:pPr>
      <w:r w:rsidRPr="00241E45">
        <w:rPr>
          <w:rFonts w:cs="Arial"/>
          <w:b/>
          <w:bCs/>
        </w:rPr>
        <w:t xml:space="preserve">SELECT COMPANY, </w:t>
      </w:r>
      <w:proofErr w:type="gramStart"/>
      <w:r w:rsidRPr="00241E45">
        <w:rPr>
          <w:rFonts w:cs="Arial"/>
          <w:b/>
          <w:bCs/>
        </w:rPr>
        <w:t>COUNT(</w:t>
      </w:r>
      <w:proofErr w:type="gramEnd"/>
      <w:r w:rsidRPr="00241E45">
        <w:rPr>
          <w:rFonts w:cs="Arial"/>
          <w:b/>
          <w:bCs/>
        </w:rPr>
        <w:t xml:space="preserve">*) as COUNT </w:t>
      </w:r>
    </w:p>
    <w:p w14:paraId="0F444E1D" w14:textId="77777777" w:rsidR="00910F60" w:rsidRPr="00241E45" w:rsidRDefault="00910F60" w:rsidP="00910F60">
      <w:pPr>
        <w:pStyle w:val="StepList10"/>
        <w:keepLines w:val="0"/>
        <w:widowControl w:val="0"/>
        <w:tabs>
          <w:tab w:val="clear" w:pos="792"/>
        </w:tabs>
        <w:spacing w:before="0" w:after="0"/>
        <w:ind w:firstLine="0"/>
        <w:rPr>
          <w:rFonts w:cs="Arial"/>
          <w:b/>
          <w:bCs/>
        </w:rPr>
      </w:pPr>
      <w:r w:rsidRPr="00241E45">
        <w:rPr>
          <w:rFonts w:cs="Arial"/>
          <w:b/>
          <w:bCs/>
        </w:rPr>
        <w:t xml:space="preserve">FROM USER1001.VIEW_CUST_TXN_SYMBOL_COM </w:t>
      </w:r>
    </w:p>
    <w:p w14:paraId="4A7578A4" w14:textId="77777777" w:rsidR="00910F60" w:rsidRPr="00241E45" w:rsidRDefault="00910F60" w:rsidP="00910F60">
      <w:pPr>
        <w:pStyle w:val="StepList10"/>
        <w:keepLines w:val="0"/>
        <w:widowControl w:val="0"/>
        <w:tabs>
          <w:tab w:val="clear" w:pos="792"/>
        </w:tabs>
        <w:spacing w:before="0" w:after="0"/>
        <w:ind w:firstLine="0"/>
        <w:rPr>
          <w:rFonts w:cs="Arial"/>
          <w:b/>
          <w:bCs/>
        </w:rPr>
      </w:pPr>
      <w:r w:rsidRPr="00241E45">
        <w:rPr>
          <w:rFonts w:cs="Arial"/>
          <w:b/>
          <w:bCs/>
        </w:rPr>
        <w:t>GROUP BY COMPANY;</w:t>
      </w:r>
    </w:p>
    <w:p w14:paraId="17A1F7B5" w14:textId="067609A9" w:rsidR="00910F60" w:rsidRPr="00241E45" w:rsidRDefault="00910F60" w:rsidP="00910F60">
      <w:pPr>
        <w:pStyle w:val="StepList10"/>
        <w:keepLines w:val="0"/>
        <w:widowControl w:val="0"/>
        <w:tabs>
          <w:tab w:val="clear" w:pos="792"/>
        </w:tabs>
        <w:spacing w:before="120"/>
        <w:ind w:firstLine="0"/>
        <w:rPr>
          <w:rFonts w:cs="Arial"/>
        </w:rPr>
      </w:pPr>
      <w:r w:rsidRPr="00241E45">
        <w:rPr>
          <w:rFonts w:cs="Arial"/>
        </w:rPr>
        <w:t xml:space="preserve">This query performs a simple COUNT across the tables based on the </w:t>
      </w:r>
      <w:r w:rsidR="009A597D">
        <w:rPr>
          <w:rFonts w:cs="Arial"/>
        </w:rPr>
        <w:t>c</w:t>
      </w:r>
      <w:r w:rsidRPr="00241E45">
        <w:rPr>
          <w:rFonts w:cs="Arial"/>
        </w:rPr>
        <w:t>ompanies traded.</w:t>
      </w:r>
    </w:p>
    <w:p w14:paraId="10DB02CD" w14:textId="3545C835" w:rsidR="0014642F" w:rsidRPr="00910F60" w:rsidRDefault="0014642F" w:rsidP="00910F60">
      <w:pPr>
        <w:pStyle w:val="StepList10"/>
        <w:keepLines w:val="0"/>
        <w:widowControl w:val="0"/>
        <w:numPr>
          <w:ilvl w:val="0"/>
          <w:numId w:val="23"/>
        </w:numPr>
        <w:spacing w:before="120"/>
        <w:rPr>
          <w:rFonts w:cs="Arial"/>
        </w:rPr>
      </w:pPr>
      <w:r w:rsidRPr="00910F60">
        <w:rPr>
          <w:rFonts w:cs="Arial"/>
        </w:rPr>
        <w:t xml:space="preserve">Click </w:t>
      </w:r>
      <w:r w:rsidRPr="00910F60">
        <w:rPr>
          <w:rFonts w:cs="Arial"/>
          <w:color w:val="0000FF"/>
        </w:rPr>
        <w:t>Run all</w:t>
      </w:r>
      <w:r w:rsidR="009A597D">
        <w:rPr>
          <w:rFonts w:cs="Arial"/>
          <w:color w:val="0000FF"/>
        </w:rPr>
        <w:t>.</w:t>
      </w:r>
      <w:r w:rsidRPr="00910F60">
        <w:rPr>
          <w:rFonts w:cs="Arial"/>
          <w:color w:val="0000FF"/>
        </w:rPr>
        <w:t xml:space="preserve"> </w:t>
      </w:r>
    </w:p>
    <w:p w14:paraId="3D8B2A83" w14:textId="67270535" w:rsidR="0014642F" w:rsidRPr="00241E45" w:rsidRDefault="00894C3B" w:rsidP="0014642F">
      <w:pPr>
        <w:pStyle w:val="StepList10"/>
        <w:keepLines w:val="0"/>
        <w:widowControl w:val="0"/>
        <w:tabs>
          <w:tab w:val="clear" w:pos="792"/>
        </w:tabs>
        <w:spacing w:before="120"/>
        <w:ind w:firstLine="0"/>
        <w:rPr>
          <w:rFonts w:cs="Arial"/>
        </w:rPr>
      </w:pPr>
      <w:r w:rsidRPr="00241E45">
        <w:rPr>
          <w:rFonts w:cs="Arial"/>
          <w:noProof/>
        </w:rPr>
        <w:drawing>
          <wp:inline distT="0" distB="0" distL="0" distR="0" wp14:anchorId="5249355C" wp14:editId="45EC010C">
            <wp:extent cx="5359400" cy="1687393"/>
            <wp:effectExtent l="0" t="0" r="0" b="825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66820" cy="1689729"/>
                    </a:xfrm>
                    <a:prstGeom prst="rect">
                      <a:avLst/>
                    </a:prstGeom>
                    <a:noFill/>
                    <a:ln>
                      <a:noFill/>
                    </a:ln>
                  </pic:spPr>
                </pic:pic>
              </a:graphicData>
            </a:graphic>
          </wp:inline>
        </w:drawing>
      </w:r>
    </w:p>
    <w:p w14:paraId="508564B6" w14:textId="77777777" w:rsidR="0014642F" w:rsidRPr="00241E45" w:rsidRDefault="0014642F"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73DA0D2F" w14:textId="485F034C" w:rsidR="00BE36E7" w:rsidRPr="00241E45" w:rsidRDefault="008419A6" w:rsidP="00BE36E7">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41E45">
        <w:rPr>
          <w:rFonts w:cs="Arial"/>
        </w:rPr>
        <w:t xml:space="preserve">The </w:t>
      </w:r>
      <w:r w:rsidR="009D05FE" w:rsidRPr="00241E45">
        <w:rPr>
          <w:rFonts w:cs="Arial"/>
        </w:rPr>
        <w:t>Data Engineer the</w:t>
      </w:r>
      <w:r w:rsidRPr="00241E45">
        <w:rPr>
          <w:rFonts w:cs="Arial"/>
        </w:rPr>
        <w:t xml:space="preserve"> informs the BA </w:t>
      </w:r>
      <w:r w:rsidR="009A597D">
        <w:rPr>
          <w:rFonts w:cs="Arial"/>
        </w:rPr>
        <w:t>of</w:t>
      </w:r>
      <w:r w:rsidR="009A597D" w:rsidRPr="00241E45">
        <w:rPr>
          <w:rFonts w:cs="Arial"/>
        </w:rPr>
        <w:t xml:space="preserve"> </w:t>
      </w:r>
      <w:r w:rsidRPr="00241E45">
        <w:rPr>
          <w:rFonts w:cs="Arial"/>
        </w:rPr>
        <w:t xml:space="preserve">the cache creation and </w:t>
      </w:r>
      <w:r w:rsidR="004C7DED" w:rsidRPr="00241E45">
        <w:rPr>
          <w:rFonts w:cs="Arial"/>
        </w:rPr>
        <w:t>shares the View</w:t>
      </w:r>
      <w:r w:rsidR="009A597D">
        <w:rPr>
          <w:rFonts w:cs="Arial"/>
        </w:rPr>
        <w:t xml:space="preserve"> and other relevant details</w:t>
      </w:r>
      <w:r w:rsidR="004C7DED" w:rsidRPr="00241E45">
        <w:rPr>
          <w:rFonts w:cs="Arial"/>
        </w:rPr>
        <w:t xml:space="preserve"> with</w:t>
      </w:r>
      <w:r w:rsidRPr="00241E45">
        <w:rPr>
          <w:rFonts w:cs="Arial"/>
        </w:rPr>
        <w:t xml:space="preserve"> the BA</w:t>
      </w:r>
      <w:r w:rsidR="004C7DED" w:rsidRPr="00241E45">
        <w:rPr>
          <w:rFonts w:cs="Arial"/>
        </w:rPr>
        <w:t xml:space="preserve"> </w:t>
      </w:r>
      <w:r w:rsidR="00BE36E7" w:rsidRPr="00241E45">
        <w:rPr>
          <w:rFonts w:cs="Arial"/>
        </w:rPr>
        <w:t xml:space="preserve">to </w:t>
      </w:r>
      <w:r w:rsidR="00356977" w:rsidRPr="00241E45">
        <w:rPr>
          <w:rFonts w:cs="Arial"/>
        </w:rPr>
        <w:t xml:space="preserve">continue </w:t>
      </w:r>
      <w:r w:rsidR="004C7DED" w:rsidRPr="00241E45">
        <w:rPr>
          <w:rFonts w:cs="Arial"/>
        </w:rPr>
        <w:t>t</w:t>
      </w:r>
      <w:r w:rsidRPr="00241E45">
        <w:rPr>
          <w:rFonts w:cs="Arial"/>
        </w:rPr>
        <w:t>he dashboard</w:t>
      </w:r>
      <w:r w:rsidR="004C7DED" w:rsidRPr="00241E45">
        <w:rPr>
          <w:rFonts w:cs="Arial"/>
        </w:rPr>
        <w:t xml:space="preserve"> work</w:t>
      </w:r>
      <w:r w:rsidR="00FA1F6F" w:rsidRPr="00241E45">
        <w:rPr>
          <w:rFonts w:cs="Arial"/>
        </w:rPr>
        <w:t>.</w:t>
      </w:r>
    </w:p>
    <w:p w14:paraId="0CE90AE9" w14:textId="50E2E1E8" w:rsidR="00241E45" w:rsidRDefault="00241E45">
      <w:pPr>
        <w:spacing w:before="0" w:after="0"/>
        <w:rPr>
          <w:rFonts w:cs="Arial"/>
          <w:szCs w:val="22"/>
        </w:rPr>
      </w:pPr>
    </w:p>
    <w:p w14:paraId="2B015DF8" w14:textId="77777777" w:rsidR="000403AE" w:rsidRDefault="000403AE">
      <w:pPr>
        <w:spacing w:before="0" w:after="0"/>
        <w:rPr>
          <w:rFonts w:cs="Arial"/>
          <w:szCs w:val="22"/>
        </w:rPr>
      </w:pPr>
    </w:p>
    <w:p w14:paraId="4BD9CC62" w14:textId="6252023E" w:rsidR="0096215D" w:rsidRPr="00241E45" w:rsidRDefault="0096215D" w:rsidP="0096215D">
      <w:pPr>
        <w:pStyle w:val="Heading2"/>
        <w:spacing w:before="120" w:after="120"/>
        <w:rPr>
          <w:rFonts w:ascii="Arial" w:hAnsi="Arial" w:cs="Arial"/>
        </w:rPr>
      </w:pPr>
      <w:r w:rsidRPr="00241E45">
        <w:rPr>
          <w:rFonts w:ascii="Arial" w:hAnsi="Arial" w:cs="Arial"/>
        </w:rPr>
        <w:t>Lab conclusion</w:t>
      </w:r>
    </w:p>
    <w:p w14:paraId="167F43D5" w14:textId="000E5DAB" w:rsidR="0096215D" w:rsidRPr="00241E45" w:rsidRDefault="00045B7C" w:rsidP="004459AA">
      <w:pPr>
        <w:pStyle w:val="StepList61"/>
        <w:keepNext/>
        <w:tabs>
          <w:tab w:val="clear" w:pos="792"/>
        </w:tabs>
        <w:spacing w:before="120"/>
        <w:ind w:firstLine="0"/>
        <w:rPr>
          <w:rFonts w:cs="Arial"/>
        </w:rPr>
      </w:pPr>
      <w:r w:rsidRPr="00241E45">
        <w:rPr>
          <w:rFonts w:cs="Arial"/>
        </w:rPr>
        <w:t>Data Virtualization (DV), as part of the Collect phase, facilitates accessing data</w:t>
      </w:r>
      <w:r w:rsidR="0096215D" w:rsidRPr="00241E45">
        <w:rPr>
          <w:rFonts w:cs="Arial"/>
        </w:rPr>
        <w:t xml:space="preserve"> </w:t>
      </w:r>
      <w:r w:rsidRPr="00241E45">
        <w:rPr>
          <w:rFonts w:cs="Arial"/>
        </w:rPr>
        <w:t>from various data sources</w:t>
      </w:r>
      <w:r w:rsidR="004C7DED" w:rsidRPr="00241E45">
        <w:rPr>
          <w:rFonts w:cs="Arial"/>
        </w:rPr>
        <w:t xml:space="preserve"> </w:t>
      </w:r>
      <w:r w:rsidR="009A597D">
        <w:rPr>
          <w:rFonts w:cs="Arial"/>
        </w:rPr>
        <w:t>such as</w:t>
      </w:r>
      <w:r w:rsidR="009A597D" w:rsidRPr="00241E45">
        <w:rPr>
          <w:rFonts w:cs="Arial"/>
        </w:rPr>
        <w:t xml:space="preserve"> </w:t>
      </w:r>
      <w:r w:rsidR="004C7DED" w:rsidRPr="00241E45">
        <w:rPr>
          <w:rFonts w:cs="Arial"/>
        </w:rPr>
        <w:t>DVM for z/OS</w:t>
      </w:r>
      <w:r w:rsidRPr="00241E45">
        <w:rPr>
          <w:rFonts w:cs="Arial"/>
        </w:rPr>
        <w:t xml:space="preserve"> and perform</w:t>
      </w:r>
      <w:r w:rsidR="009A597D">
        <w:rPr>
          <w:rFonts w:cs="Arial"/>
        </w:rPr>
        <w:t>s</w:t>
      </w:r>
      <w:r w:rsidRPr="00241E45">
        <w:rPr>
          <w:rFonts w:cs="Arial"/>
        </w:rPr>
        <w:t xml:space="preserve"> queries across them. Since data movement is limited</w:t>
      </w:r>
      <w:r w:rsidR="009A597D">
        <w:rPr>
          <w:rFonts w:cs="Arial"/>
        </w:rPr>
        <w:t>,</w:t>
      </w:r>
      <w:r w:rsidRPr="00241E45">
        <w:rPr>
          <w:rFonts w:cs="Arial"/>
        </w:rPr>
        <w:t xml:space="preserve"> all the access rules and the policies for creating copies remain preserved. In situations where query response times are paramount, DV provides the caching facility, which was covered in this lab.</w:t>
      </w:r>
    </w:p>
    <w:p w14:paraId="3567A22A" w14:textId="77777777" w:rsidR="0096215D" w:rsidRPr="00241E45" w:rsidRDefault="0096215D" w:rsidP="001B7D5B">
      <w:pPr>
        <w:pStyle w:val="StepList61"/>
        <w:keepNext/>
        <w:tabs>
          <w:tab w:val="clear" w:pos="792"/>
        </w:tabs>
        <w:spacing w:before="120"/>
        <w:ind w:firstLine="0"/>
        <w:rPr>
          <w:rFonts w:cs="Arial"/>
        </w:rPr>
      </w:pPr>
    </w:p>
    <w:bookmarkEnd w:id="0"/>
    <w:p w14:paraId="7AF19EA7" w14:textId="5D1052E8" w:rsidR="00825A66" w:rsidRPr="00241E45" w:rsidRDefault="0096215D" w:rsidP="0075473B">
      <w:pPr>
        <w:pStyle w:val="StepList61"/>
        <w:tabs>
          <w:tab w:val="clear" w:pos="792"/>
        </w:tabs>
        <w:spacing w:before="120"/>
        <w:ind w:left="0" w:firstLine="0"/>
        <w:rPr>
          <w:rFonts w:cs="Arial"/>
          <w:b/>
          <w:bCs/>
          <w:color w:val="000000" w:themeColor="text1"/>
        </w:rPr>
      </w:pPr>
      <w:r w:rsidRPr="00241E45">
        <w:rPr>
          <w:rFonts w:cs="Arial"/>
          <w:b/>
          <w:bCs/>
        </w:rPr>
        <w:t xml:space="preserve">** End of Lab </w:t>
      </w:r>
      <w:r w:rsidR="00200A11" w:rsidRPr="00241E45">
        <w:rPr>
          <w:rFonts w:cs="Arial"/>
          <w:b/>
          <w:bCs/>
        </w:rPr>
        <w:t>1</w:t>
      </w:r>
      <w:r w:rsidR="00F66F28" w:rsidRPr="00241E45">
        <w:rPr>
          <w:rFonts w:cs="Arial"/>
          <w:b/>
          <w:bCs/>
        </w:rPr>
        <w:t>2</w:t>
      </w:r>
      <w:r w:rsidR="00C522CB" w:rsidRPr="00241E45">
        <w:rPr>
          <w:rFonts w:cs="Arial"/>
          <w:b/>
          <w:bCs/>
        </w:rPr>
        <w:t xml:space="preserve"> </w:t>
      </w:r>
      <w:r w:rsidR="00BE36E7" w:rsidRPr="00241E45">
        <w:rPr>
          <w:rFonts w:cs="Arial"/>
          <w:b/>
          <w:bCs/>
        </w:rPr>
        <w:t>–</w:t>
      </w:r>
      <w:r w:rsidR="00BE36E7" w:rsidRPr="00241E45">
        <w:rPr>
          <w:rFonts w:cs="Arial"/>
          <w:color w:val="FFEE95"/>
          <w:sz w:val="24"/>
        </w:rPr>
        <w:t xml:space="preserve"> </w:t>
      </w:r>
      <w:r w:rsidR="000B3688" w:rsidRPr="00241E45">
        <w:rPr>
          <w:rFonts w:cs="Arial"/>
          <w:color w:val="000000" w:themeColor="text1"/>
        </w:rPr>
        <w:t>Collect: V</w:t>
      </w:r>
      <w:r w:rsidR="00D32B0F" w:rsidRPr="00241E45">
        <w:rPr>
          <w:rFonts w:cs="Arial"/>
          <w:color w:val="000000" w:themeColor="text1"/>
        </w:rPr>
        <w:t>irtualiz</w:t>
      </w:r>
      <w:r w:rsidR="007A4322" w:rsidRPr="00241E45">
        <w:rPr>
          <w:rFonts w:cs="Arial"/>
          <w:color w:val="000000" w:themeColor="text1"/>
        </w:rPr>
        <w:t>ing</w:t>
      </w:r>
      <w:r w:rsidR="00D32B0F" w:rsidRPr="00241E45">
        <w:rPr>
          <w:rFonts w:cs="Arial"/>
          <w:color w:val="000000" w:themeColor="text1"/>
        </w:rPr>
        <w:t xml:space="preserve"> </w:t>
      </w:r>
      <w:r w:rsidR="000B3688" w:rsidRPr="00241E45">
        <w:rPr>
          <w:rFonts w:cs="Arial"/>
          <w:color w:val="000000" w:themeColor="text1"/>
        </w:rPr>
        <w:t>&amp;</w:t>
      </w:r>
      <w:r w:rsidR="00D32B0F" w:rsidRPr="00241E45">
        <w:rPr>
          <w:rFonts w:cs="Arial"/>
          <w:color w:val="000000" w:themeColor="text1"/>
        </w:rPr>
        <w:t xml:space="preserve"> Caching from z/OS </w:t>
      </w:r>
      <w:r w:rsidR="000B3688" w:rsidRPr="00241E45">
        <w:rPr>
          <w:rFonts w:cs="Arial"/>
          <w:color w:val="000000" w:themeColor="text1"/>
        </w:rPr>
        <w:t>– Deeper Dive</w:t>
      </w:r>
    </w:p>
    <w:p w14:paraId="36584324" w14:textId="163DF075" w:rsidR="00A13CD0" w:rsidRPr="00241E45" w:rsidRDefault="00A13CD0" w:rsidP="00A13CD0">
      <w:pPr>
        <w:pStyle w:val="StepList81"/>
        <w:keepLines w:val="0"/>
        <w:widowControl w:val="0"/>
        <w:spacing w:before="120"/>
        <w:rPr>
          <w:rFonts w:cs="Arial"/>
          <w:bCs/>
          <w:sz w:val="16"/>
          <w:szCs w:val="16"/>
        </w:rPr>
      </w:pPr>
      <w:r w:rsidRPr="00241E45">
        <w:rPr>
          <w:rFonts w:cs="Arial"/>
          <w:bCs/>
          <w:sz w:val="16"/>
          <w:szCs w:val="16"/>
        </w:rPr>
        <w:t xml:space="preserve">     Lab by </w:t>
      </w:r>
      <w:r w:rsidR="00CE3EE0" w:rsidRPr="00241E45">
        <w:rPr>
          <w:rFonts w:cs="Arial"/>
          <w:bCs/>
          <w:sz w:val="16"/>
          <w:szCs w:val="16"/>
        </w:rPr>
        <w:t>Dave Trotter</w:t>
      </w:r>
      <w:r w:rsidR="003B0257" w:rsidRPr="00241E45">
        <w:rPr>
          <w:rFonts w:cs="Arial"/>
          <w:bCs/>
          <w:sz w:val="16"/>
          <w:szCs w:val="16"/>
        </w:rPr>
        <w:t xml:space="preserve"> and </w:t>
      </w:r>
      <w:r w:rsidR="00114603" w:rsidRPr="00241E45">
        <w:rPr>
          <w:rFonts w:cs="Arial"/>
          <w:bCs/>
          <w:sz w:val="16"/>
          <w:szCs w:val="16"/>
        </w:rPr>
        <w:t>Rajesh</w:t>
      </w:r>
      <w:r w:rsidR="00952FF0" w:rsidRPr="00241E45">
        <w:rPr>
          <w:rFonts w:cs="Arial"/>
          <w:bCs/>
          <w:sz w:val="16"/>
          <w:szCs w:val="16"/>
        </w:rPr>
        <w:t xml:space="preserve"> </w:t>
      </w:r>
      <w:proofErr w:type="spellStart"/>
      <w:r w:rsidR="00952FF0" w:rsidRPr="00241E45">
        <w:rPr>
          <w:rFonts w:cs="Arial"/>
          <w:bCs/>
          <w:sz w:val="16"/>
          <w:szCs w:val="16"/>
        </w:rPr>
        <w:t>Kartha</w:t>
      </w:r>
      <w:proofErr w:type="spellEnd"/>
      <w:r w:rsidRPr="00241E45">
        <w:rPr>
          <w:rFonts w:cs="Arial"/>
          <w:bCs/>
          <w:sz w:val="16"/>
          <w:szCs w:val="16"/>
        </w:rPr>
        <w:t xml:space="preserve">, </w:t>
      </w:r>
      <w:r w:rsidR="00F51C8B" w:rsidRPr="00241E45">
        <w:rPr>
          <w:rFonts w:cs="Arial"/>
          <w:bCs/>
          <w:sz w:val="16"/>
          <w:szCs w:val="16"/>
        </w:rPr>
        <w:t>E</w:t>
      </w:r>
      <w:r w:rsidR="00C46BE2" w:rsidRPr="00241E45">
        <w:rPr>
          <w:rFonts w:cs="Arial"/>
          <w:bCs/>
          <w:sz w:val="16"/>
          <w:szCs w:val="16"/>
        </w:rPr>
        <w:t>dited by</w:t>
      </w:r>
      <w:r w:rsidR="007A1ABE" w:rsidRPr="00241E45">
        <w:rPr>
          <w:rFonts w:cs="Arial"/>
          <w:bCs/>
          <w:sz w:val="16"/>
          <w:szCs w:val="16"/>
        </w:rPr>
        <w:t xml:space="preserve"> Burt </w:t>
      </w:r>
      <w:proofErr w:type="spellStart"/>
      <w:r w:rsidR="007A1ABE" w:rsidRPr="00241E45">
        <w:rPr>
          <w:rFonts w:cs="Arial"/>
          <w:bCs/>
          <w:sz w:val="16"/>
          <w:szCs w:val="16"/>
        </w:rPr>
        <w:t>Vialpando</w:t>
      </w:r>
      <w:proofErr w:type="spellEnd"/>
      <w:r w:rsidR="007A1ABE" w:rsidRPr="00241E45">
        <w:rPr>
          <w:rFonts w:cs="Arial"/>
          <w:bCs/>
          <w:sz w:val="16"/>
          <w:szCs w:val="16"/>
        </w:rPr>
        <w:t xml:space="preserve"> </w:t>
      </w:r>
      <w:r w:rsidR="00F94F29" w:rsidRPr="00241E45">
        <w:rPr>
          <w:rFonts w:cs="Arial"/>
          <w:bCs/>
          <w:sz w:val="16"/>
          <w:szCs w:val="16"/>
        </w:rPr>
        <w:t>and Kent Rubin</w:t>
      </w:r>
      <w:r w:rsidR="00F70074" w:rsidRPr="00241E45">
        <w:rPr>
          <w:rFonts w:cs="Arial"/>
          <w:bCs/>
          <w:sz w:val="16"/>
          <w:szCs w:val="16"/>
        </w:rPr>
        <w:t xml:space="preserve"> - IBM</w:t>
      </w:r>
    </w:p>
    <w:p w14:paraId="3656A2DA" w14:textId="34B24928" w:rsidR="00A13CD0" w:rsidRPr="00241E45" w:rsidRDefault="00A13CD0" w:rsidP="0075473B">
      <w:pPr>
        <w:pStyle w:val="StepList61"/>
        <w:tabs>
          <w:tab w:val="clear" w:pos="792"/>
        </w:tabs>
        <w:spacing w:before="120"/>
        <w:ind w:left="0" w:firstLine="0"/>
        <w:rPr>
          <w:rFonts w:cs="Arial"/>
          <w:b/>
          <w:bCs/>
        </w:rPr>
      </w:pPr>
    </w:p>
    <w:p w14:paraId="36AD53B5" w14:textId="77777777" w:rsidR="00A13CD0" w:rsidRPr="00241E45" w:rsidRDefault="00A13CD0" w:rsidP="0075473B">
      <w:pPr>
        <w:pStyle w:val="StepList61"/>
        <w:tabs>
          <w:tab w:val="clear" w:pos="792"/>
        </w:tabs>
        <w:spacing w:before="120"/>
        <w:ind w:left="0" w:firstLine="0"/>
        <w:rPr>
          <w:rFonts w:cs="Arial"/>
          <w:b/>
          <w:bCs/>
        </w:rPr>
      </w:pPr>
    </w:p>
    <w:sectPr w:rsidR="00A13CD0" w:rsidRPr="00241E45" w:rsidSect="00C4763B">
      <w:headerReference w:type="even" r:id="rId90"/>
      <w:headerReference w:type="default" r:id="rId91"/>
      <w:footerReference w:type="even" r:id="rId92"/>
      <w:footerReference w:type="default" r:id="rId93"/>
      <w:pgSz w:w="12240" w:h="15840" w:code="1"/>
      <w:pgMar w:top="1440" w:right="1008" w:bottom="1440" w:left="1008" w:header="432" w:footer="720" w:gutter="0"/>
      <w:pgNumType w:start="42"/>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C532FA" w14:textId="77777777" w:rsidR="006A6809" w:rsidRDefault="006A6809">
      <w:r>
        <w:separator/>
      </w:r>
    </w:p>
  </w:endnote>
  <w:endnote w:type="continuationSeparator" w:id="0">
    <w:p w14:paraId="7B684C7A" w14:textId="77777777" w:rsidR="006A6809" w:rsidRDefault="006A6809">
      <w:r>
        <w:continuationSeparator/>
      </w:r>
    </w:p>
  </w:endnote>
  <w:endnote w:type="continuationNotice" w:id="1">
    <w:p w14:paraId="2F764529" w14:textId="77777777" w:rsidR="006A6809" w:rsidRDefault="006A680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IBM Plex Sans">
    <w:panose1 w:val="020B0503050203000203"/>
    <w:charset w:val="00"/>
    <w:family w:val="swiss"/>
    <w:pitch w:val="variable"/>
    <w:sig w:usb0="A00002EF" w:usb1="5000207B" w:usb2="00000000" w:usb3="00000000" w:csb0="0000019F" w:csb1="00000000"/>
  </w:font>
  <w:font w:name="Wingdings 3">
    <w:panose1 w:val="050401020108070707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A2AA" w14:textId="7C6B6F1C" w:rsidR="00D724A9" w:rsidRPr="0029742A" w:rsidRDefault="00D724A9"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94</w:t>
    </w:r>
    <w:r w:rsidRPr="00E36D1E">
      <w:rPr>
        <w:i w:val="0"/>
        <w:iCs/>
      </w:rPr>
      <w:fldChar w:fldCharType="end"/>
    </w:r>
    <w:r>
      <w:rPr>
        <w:i w:val="0"/>
        <w:iCs/>
      </w:rPr>
      <w:tab/>
    </w:r>
    <w:r w:rsidRPr="00374960">
      <w:rPr>
        <w:i w:val="0"/>
        <w:iCs/>
      </w:rPr>
      <w:t xml:space="preserve">IBM Journey to Cloud and AI: </w:t>
    </w:r>
    <w:r>
      <w:rPr>
        <w:i w:val="0"/>
        <w:iCs/>
      </w:rPr>
      <w:t>Analytics</w:t>
    </w:r>
    <w:r w:rsidRPr="00374960">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6778E" w14:textId="66A97CD5" w:rsidR="00D724A9" w:rsidRPr="00095B20" w:rsidRDefault="00D724A9" w:rsidP="0029742A">
    <w:pPr>
      <w:pStyle w:val="Footer"/>
      <w:pBdr>
        <w:top w:val="single" w:sz="4" w:space="1" w:color="auto"/>
      </w:pBdr>
      <w:tabs>
        <w:tab w:val="right" w:pos="10260"/>
      </w:tabs>
      <w:rPr>
        <w:i w:val="0"/>
        <w:iCs/>
      </w:rPr>
    </w:pPr>
    <w:r w:rsidRPr="00417BDB">
      <w:rPr>
        <w:i w:val="0"/>
        <w:iCs/>
      </w:rPr>
      <w:t xml:space="preserve">Lab </w:t>
    </w:r>
    <w:r>
      <w:rPr>
        <w:i w:val="0"/>
        <w:iCs/>
      </w:rPr>
      <w:t>12</w:t>
    </w:r>
    <w:r w:rsidRPr="00417BDB">
      <w:rPr>
        <w:i w:val="0"/>
        <w:iCs/>
      </w:rPr>
      <w:t xml:space="preserve"> – </w:t>
    </w:r>
    <w:r>
      <w:rPr>
        <w:i w:val="0"/>
        <w:iCs/>
      </w:rPr>
      <w:t>Collect: Virtualizing &amp; Caching from z/OS – Deeper Dive</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93</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D10164" w14:textId="77777777" w:rsidR="006A6809" w:rsidRDefault="006A6809">
      <w:r>
        <w:separator/>
      </w:r>
    </w:p>
  </w:footnote>
  <w:footnote w:type="continuationSeparator" w:id="0">
    <w:p w14:paraId="1437AE70" w14:textId="77777777" w:rsidR="006A6809" w:rsidRDefault="006A6809">
      <w:r>
        <w:continuationSeparator/>
      </w:r>
    </w:p>
  </w:footnote>
  <w:footnote w:type="continuationNotice" w:id="1">
    <w:p w14:paraId="222DE921" w14:textId="77777777" w:rsidR="006A6809" w:rsidRDefault="006A6809">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05ABD" w14:textId="77777777" w:rsidR="00D724A9" w:rsidRDefault="00D724A9"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E714B" w14:textId="77777777" w:rsidR="00D724A9" w:rsidRPr="00B705E9" w:rsidRDefault="00D724A9"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2C97645"/>
    <w:multiLevelType w:val="multilevel"/>
    <w:tmpl w:val="F58CA85C"/>
    <w:lvl w:ilvl="0">
      <w:start w:val="12"/>
      <w:numFmt w:val="decimal"/>
      <w:lvlText w:val="Lab %1"/>
      <w:lvlJc w:val="left"/>
      <w:pPr>
        <w:tabs>
          <w:tab w:val="num" w:pos="360"/>
        </w:tabs>
        <w:ind w:left="1440" w:hanging="1440"/>
      </w:pPr>
      <w:rPr>
        <w:rFonts w:hint="default"/>
      </w:rPr>
    </w:lvl>
    <w:lvl w:ilvl="1">
      <w:start w:val="1"/>
      <w:numFmt w:val="decimal"/>
      <w:lvlText w:val="11.%2"/>
      <w:lvlJc w:val="left"/>
      <w:pPr>
        <w:tabs>
          <w:tab w:val="num" w:pos="792"/>
        </w:tabs>
        <w:ind w:left="792" w:hanging="792"/>
      </w:pPr>
      <w:rPr>
        <w:rFonts w:hint="default"/>
      </w:rPr>
    </w:lvl>
    <w:lvl w:ilvl="2">
      <w:start w:val="1"/>
      <w:numFmt w:val="decimal"/>
      <w:lvlText w:val="1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8"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2"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3"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4"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15"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17" w15:restartNumberingAfterBreak="0">
    <w:nsid w:val="3D5474EE"/>
    <w:multiLevelType w:val="hybridMultilevel"/>
    <w:tmpl w:val="2FE6F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5A0902"/>
    <w:multiLevelType w:val="multilevel"/>
    <w:tmpl w:val="9F6A27A6"/>
    <w:lvl w:ilvl="0">
      <w:start w:val="12"/>
      <w:numFmt w:val="decimal"/>
      <w:pStyle w:val="Heading1"/>
      <w:lvlText w:val="Lab %1"/>
      <w:lvlJc w:val="left"/>
      <w:pPr>
        <w:tabs>
          <w:tab w:val="num" w:pos="360"/>
        </w:tabs>
        <w:ind w:left="1440" w:hanging="1440"/>
      </w:pPr>
      <w:rPr>
        <w:rFonts w:hint="default"/>
      </w:rPr>
    </w:lvl>
    <w:lvl w:ilvl="1">
      <w:start w:val="1"/>
      <w:numFmt w:val="decimal"/>
      <w:pStyle w:val="Heading2"/>
      <w:lvlText w:val="12.%2"/>
      <w:lvlJc w:val="left"/>
      <w:pPr>
        <w:ind w:left="792" w:hanging="792"/>
      </w:pPr>
      <w:rPr>
        <w:rFonts w:hint="default"/>
      </w:rPr>
    </w:lvl>
    <w:lvl w:ilvl="2">
      <w:start w:val="1"/>
      <w:numFmt w:val="decimal"/>
      <w:pStyle w:val="Heading3"/>
      <w:lvlText w:val="12.%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5C26998"/>
    <w:multiLevelType w:val="multilevel"/>
    <w:tmpl w:val="0A8A99C2"/>
    <w:lvl w:ilvl="0">
      <w:start w:val="1"/>
      <w:numFmt w:val="decimal"/>
      <w:pStyle w:val="StepList"/>
      <w:lvlText w:val="__%1. "/>
      <w:lvlJc w:val="left"/>
      <w:pPr>
        <w:tabs>
          <w:tab w:val="num" w:pos="792"/>
        </w:tabs>
        <w:ind w:left="792" w:hanging="792"/>
      </w:pPr>
      <w:rPr>
        <w:rFonts w:ascii="Arial" w:hAnsi="Arial" w:cs="Arial" w:hint="default"/>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493C3FB5"/>
    <w:multiLevelType w:val="hybridMultilevel"/>
    <w:tmpl w:val="9808E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2"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3" w15:restartNumberingAfterBreak="0">
    <w:nsid w:val="572A3AC4"/>
    <w:multiLevelType w:val="multilevel"/>
    <w:tmpl w:val="FD0EAC9E"/>
    <w:lvl w:ilvl="0">
      <w:start w:val="11"/>
      <w:numFmt w:val="decimal"/>
      <w:lvlText w:val="Lab %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59D33820"/>
    <w:multiLevelType w:val="hybridMultilevel"/>
    <w:tmpl w:val="9B6ABCB4"/>
    <w:lvl w:ilvl="0" w:tplc="A406EA8A">
      <w:start w:val="12"/>
      <w:numFmt w:val="decimal"/>
      <w:lvlText w:val="Lab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26" w15:restartNumberingAfterBreak="0">
    <w:nsid w:val="5D386920"/>
    <w:multiLevelType w:val="hybridMultilevel"/>
    <w:tmpl w:val="6A3E3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2C6D87"/>
    <w:multiLevelType w:val="hybridMultilevel"/>
    <w:tmpl w:val="61B6F882"/>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8"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1" w15:restartNumberingAfterBreak="0">
    <w:nsid w:val="79EA667C"/>
    <w:multiLevelType w:val="hybridMultilevel"/>
    <w:tmpl w:val="C5D06CD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29"/>
  </w:num>
  <w:num w:numId="2">
    <w:abstractNumId w:val="28"/>
  </w:num>
  <w:num w:numId="3">
    <w:abstractNumId w:val="9"/>
  </w:num>
  <w:num w:numId="4">
    <w:abstractNumId w:val="16"/>
  </w:num>
  <w:num w:numId="5">
    <w:abstractNumId w:val="22"/>
  </w:num>
  <w:num w:numId="6">
    <w:abstractNumId w:val="14"/>
  </w:num>
  <w:num w:numId="7">
    <w:abstractNumId w:val="25"/>
  </w:num>
  <w:num w:numId="8">
    <w:abstractNumId w:val="4"/>
  </w:num>
  <w:num w:numId="9">
    <w:abstractNumId w:val="3"/>
  </w:num>
  <w:num w:numId="10">
    <w:abstractNumId w:val="2"/>
  </w:num>
  <w:num w:numId="11">
    <w:abstractNumId w:val="1"/>
  </w:num>
  <w:num w:numId="12">
    <w:abstractNumId w:val="0"/>
  </w:num>
  <w:num w:numId="13">
    <w:abstractNumId w:val="6"/>
  </w:num>
  <w:num w:numId="14">
    <w:abstractNumId w:val="7"/>
  </w:num>
  <w:num w:numId="15">
    <w:abstractNumId w:val="12"/>
  </w:num>
  <w:num w:numId="16">
    <w:abstractNumId w:val="21"/>
  </w:num>
  <w:num w:numId="17">
    <w:abstractNumId w:val="10"/>
  </w:num>
  <w:num w:numId="18">
    <w:abstractNumId w:val="8"/>
  </w:num>
  <w:num w:numId="19">
    <w:abstractNumId w:val="13"/>
  </w:num>
  <w:num w:numId="20">
    <w:abstractNumId w:val="30"/>
  </w:num>
  <w:num w:numId="21">
    <w:abstractNumId w:val="15"/>
  </w:num>
  <w:num w:numId="22">
    <w:abstractNumId w:val="11"/>
  </w:num>
  <w:num w:numId="23">
    <w:abstractNumId w:val="19"/>
  </w:num>
  <w:num w:numId="24">
    <w:abstractNumId w:val="18"/>
  </w:num>
  <w:num w:numId="25">
    <w:abstractNumId w:val="31"/>
  </w:num>
  <w:num w:numId="26">
    <w:abstractNumId w:val="17"/>
  </w:num>
  <w:num w:numId="27">
    <w:abstractNumId w:val="27"/>
  </w:num>
  <w:num w:numId="28">
    <w:abstractNumId w:val="24"/>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6"/>
  </w:num>
  <w:num w:numId="32">
    <w:abstractNumId w:val="23"/>
  </w:num>
  <w:num w:numId="33">
    <w:abstractNumId w:val="5"/>
  </w:num>
  <w:num w:numId="34">
    <w:abstractNumId w:val="18"/>
  </w:num>
  <w:num w:numId="35">
    <w:abstractNumId w:val="18"/>
  </w:num>
  <w:num w:numId="36">
    <w:abstractNumId w:val="18"/>
  </w:num>
  <w:num w:numId="37">
    <w:abstractNumId w:val="19"/>
  </w:num>
  <w:num w:numId="38">
    <w:abstractNumId w:val="19"/>
  </w:num>
  <w:num w:numId="39">
    <w:abstractNumId w:val="18"/>
  </w:num>
  <w:num w:numId="40">
    <w:abstractNumId w:val="18"/>
  </w:num>
  <w:num w:numId="41">
    <w:abstractNumId w:val="18"/>
  </w:num>
  <w:num w:numId="42">
    <w:abstractNumId w:val="18"/>
  </w:num>
  <w:num w:numId="43">
    <w:abstractNumId w:val="18"/>
  </w:num>
  <w:num w:numId="44">
    <w:abstractNumId w:val="18"/>
  </w:num>
  <w:num w:numId="45">
    <w:abstractNumId w:val="18"/>
  </w:num>
  <w:num w:numId="46">
    <w:abstractNumId w:val="18"/>
  </w:num>
  <w:num w:numId="47">
    <w:abstractNumId w:val="18"/>
  </w:num>
  <w:num w:numId="48">
    <w:abstractNumId w:val="18"/>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hn Lucas">
    <w15:presenceInfo w15:providerId="None" w15:userId="John Luc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C11"/>
    <w:rsid w:val="00001086"/>
    <w:rsid w:val="000014B6"/>
    <w:rsid w:val="00001BB9"/>
    <w:rsid w:val="0000233A"/>
    <w:rsid w:val="0000248B"/>
    <w:rsid w:val="00002864"/>
    <w:rsid w:val="00003262"/>
    <w:rsid w:val="0000331B"/>
    <w:rsid w:val="0000378E"/>
    <w:rsid w:val="00003E42"/>
    <w:rsid w:val="0000403F"/>
    <w:rsid w:val="000047F5"/>
    <w:rsid w:val="0000690B"/>
    <w:rsid w:val="00006AFA"/>
    <w:rsid w:val="00006C92"/>
    <w:rsid w:val="00006D28"/>
    <w:rsid w:val="000072DC"/>
    <w:rsid w:val="000079E0"/>
    <w:rsid w:val="00007E17"/>
    <w:rsid w:val="00010249"/>
    <w:rsid w:val="00011847"/>
    <w:rsid w:val="000119A5"/>
    <w:rsid w:val="00011B7E"/>
    <w:rsid w:val="00012D05"/>
    <w:rsid w:val="00013C11"/>
    <w:rsid w:val="000149E2"/>
    <w:rsid w:val="00014CDC"/>
    <w:rsid w:val="00014DB4"/>
    <w:rsid w:val="00015EB4"/>
    <w:rsid w:val="00015FC5"/>
    <w:rsid w:val="000168E0"/>
    <w:rsid w:val="00016905"/>
    <w:rsid w:val="00017735"/>
    <w:rsid w:val="00017B4F"/>
    <w:rsid w:val="00020BAF"/>
    <w:rsid w:val="00020FF2"/>
    <w:rsid w:val="000215FA"/>
    <w:rsid w:val="0002169E"/>
    <w:rsid w:val="00021816"/>
    <w:rsid w:val="000219E5"/>
    <w:rsid w:val="00021A01"/>
    <w:rsid w:val="00022D6A"/>
    <w:rsid w:val="00023B49"/>
    <w:rsid w:val="00023FC1"/>
    <w:rsid w:val="00024330"/>
    <w:rsid w:val="00024456"/>
    <w:rsid w:val="0002470C"/>
    <w:rsid w:val="00024DA7"/>
    <w:rsid w:val="00025175"/>
    <w:rsid w:val="00026128"/>
    <w:rsid w:val="00026754"/>
    <w:rsid w:val="00026E6E"/>
    <w:rsid w:val="0002737E"/>
    <w:rsid w:val="00027D73"/>
    <w:rsid w:val="0003035D"/>
    <w:rsid w:val="0003059B"/>
    <w:rsid w:val="00030868"/>
    <w:rsid w:val="00030AC8"/>
    <w:rsid w:val="00030C46"/>
    <w:rsid w:val="00030C94"/>
    <w:rsid w:val="00030F12"/>
    <w:rsid w:val="00030FF1"/>
    <w:rsid w:val="00031A20"/>
    <w:rsid w:val="00031B6B"/>
    <w:rsid w:val="000320E5"/>
    <w:rsid w:val="00032122"/>
    <w:rsid w:val="0003248D"/>
    <w:rsid w:val="00032CC4"/>
    <w:rsid w:val="000333BD"/>
    <w:rsid w:val="00033941"/>
    <w:rsid w:val="000343F5"/>
    <w:rsid w:val="00034B8B"/>
    <w:rsid w:val="00034D2E"/>
    <w:rsid w:val="00034D7E"/>
    <w:rsid w:val="000350E6"/>
    <w:rsid w:val="0003571A"/>
    <w:rsid w:val="00035837"/>
    <w:rsid w:val="00035A75"/>
    <w:rsid w:val="00035BD0"/>
    <w:rsid w:val="00036344"/>
    <w:rsid w:val="0003667A"/>
    <w:rsid w:val="00036E85"/>
    <w:rsid w:val="000403AE"/>
    <w:rsid w:val="00041D84"/>
    <w:rsid w:val="00041F39"/>
    <w:rsid w:val="0004203B"/>
    <w:rsid w:val="00042672"/>
    <w:rsid w:val="00042BFD"/>
    <w:rsid w:val="00043B90"/>
    <w:rsid w:val="00043D3E"/>
    <w:rsid w:val="00043E4F"/>
    <w:rsid w:val="00044285"/>
    <w:rsid w:val="0004465F"/>
    <w:rsid w:val="00044985"/>
    <w:rsid w:val="00044E4E"/>
    <w:rsid w:val="0004508C"/>
    <w:rsid w:val="00045B7C"/>
    <w:rsid w:val="00045E9E"/>
    <w:rsid w:val="00046129"/>
    <w:rsid w:val="0004675E"/>
    <w:rsid w:val="00046EAC"/>
    <w:rsid w:val="00047444"/>
    <w:rsid w:val="00051036"/>
    <w:rsid w:val="0005180B"/>
    <w:rsid w:val="000518D8"/>
    <w:rsid w:val="00051B69"/>
    <w:rsid w:val="00051E79"/>
    <w:rsid w:val="0005237B"/>
    <w:rsid w:val="00052CAF"/>
    <w:rsid w:val="00053605"/>
    <w:rsid w:val="00053849"/>
    <w:rsid w:val="00054C88"/>
    <w:rsid w:val="00055123"/>
    <w:rsid w:val="00055C0D"/>
    <w:rsid w:val="00055F6A"/>
    <w:rsid w:val="000569A8"/>
    <w:rsid w:val="00056F58"/>
    <w:rsid w:val="000579F2"/>
    <w:rsid w:val="00057C1A"/>
    <w:rsid w:val="00057F42"/>
    <w:rsid w:val="00060877"/>
    <w:rsid w:val="00061ED7"/>
    <w:rsid w:val="00061F3C"/>
    <w:rsid w:val="00062616"/>
    <w:rsid w:val="000628A5"/>
    <w:rsid w:val="00062B2D"/>
    <w:rsid w:val="00062BB8"/>
    <w:rsid w:val="00062F54"/>
    <w:rsid w:val="0006313B"/>
    <w:rsid w:val="00063BE1"/>
    <w:rsid w:val="00063D55"/>
    <w:rsid w:val="0006604D"/>
    <w:rsid w:val="00066654"/>
    <w:rsid w:val="00066694"/>
    <w:rsid w:val="0006717D"/>
    <w:rsid w:val="0006726A"/>
    <w:rsid w:val="00067597"/>
    <w:rsid w:val="00067A01"/>
    <w:rsid w:val="0007010E"/>
    <w:rsid w:val="00070226"/>
    <w:rsid w:val="00070BC2"/>
    <w:rsid w:val="00070D87"/>
    <w:rsid w:val="00071641"/>
    <w:rsid w:val="00071A83"/>
    <w:rsid w:val="00071BF7"/>
    <w:rsid w:val="00071C61"/>
    <w:rsid w:val="00073286"/>
    <w:rsid w:val="000739E0"/>
    <w:rsid w:val="00073AC5"/>
    <w:rsid w:val="00073BF5"/>
    <w:rsid w:val="00073D11"/>
    <w:rsid w:val="00074AA1"/>
    <w:rsid w:val="0007580A"/>
    <w:rsid w:val="00075B8C"/>
    <w:rsid w:val="00077CAC"/>
    <w:rsid w:val="00080532"/>
    <w:rsid w:val="00080DA6"/>
    <w:rsid w:val="00081001"/>
    <w:rsid w:val="00081119"/>
    <w:rsid w:val="0008111D"/>
    <w:rsid w:val="00081844"/>
    <w:rsid w:val="00081DF0"/>
    <w:rsid w:val="00082099"/>
    <w:rsid w:val="000822D0"/>
    <w:rsid w:val="0008282D"/>
    <w:rsid w:val="00082B34"/>
    <w:rsid w:val="00082D63"/>
    <w:rsid w:val="0008348E"/>
    <w:rsid w:val="00083BF8"/>
    <w:rsid w:val="00083C8C"/>
    <w:rsid w:val="00084161"/>
    <w:rsid w:val="00084542"/>
    <w:rsid w:val="000853AD"/>
    <w:rsid w:val="0008582A"/>
    <w:rsid w:val="00085CD2"/>
    <w:rsid w:val="000861B9"/>
    <w:rsid w:val="000866D4"/>
    <w:rsid w:val="00086E1C"/>
    <w:rsid w:val="00086F4A"/>
    <w:rsid w:val="00087491"/>
    <w:rsid w:val="0008758C"/>
    <w:rsid w:val="00087922"/>
    <w:rsid w:val="00091257"/>
    <w:rsid w:val="00091FAE"/>
    <w:rsid w:val="00092983"/>
    <w:rsid w:val="00092CC6"/>
    <w:rsid w:val="00092EBD"/>
    <w:rsid w:val="0009373B"/>
    <w:rsid w:val="000952B3"/>
    <w:rsid w:val="0009597E"/>
    <w:rsid w:val="00095B20"/>
    <w:rsid w:val="00095C6E"/>
    <w:rsid w:val="00096195"/>
    <w:rsid w:val="00096493"/>
    <w:rsid w:val="000971D4"/>
    <w:rsid w:val="00097745"/>
    <w:rsid w:val="00097835"/>
    <w:rsid w:val="000A007B"/>
    <w:rsid w:val="000A00CB"/>
    <w:rsid w:val="000A0B6A"/>
    <w:rsid w:val="000A104D"/>
    <w:rsid w:val="000A1D6C"/>
    <w:rsid w:val="000A27C8"/>
    <w:rsid w:val="000A29F1"/>
    <w:rsid w:val="000A2B34"/>
    <w:rsid w:val="000A32A9"/>
    <w:rsid w:val="000A3C6D"/>
    <w:rsid w:val="000A43A7"/>
    <w:rsid w:val="000A4A46"/>
    <w:rsid w:val="000A4EAA"/>
    <w:rsid w:val="000A53FF"/>
    <w:rsid w:val="000A5A96"/>
    <w:rsid w:val="000A659B"/>
    <w:rsid w:val="000A66DE"/>
    <w:rsid w:val="000A6945"/>
    <w:rsid w:val="000A7950"/>
    <w:rsid w:val="000A7B0F"/>
    <w:rsid w:val="000B0AF7"/>
    <w:rsid w:val="000B0F5E"/>
    <w:rsid w:val="000B1071"/>
    <w:rsid w:val="000B20E7"/>
    <w:rsid w:val="000B2143"/>
    <w:rsid w:val="000B2317"/>
    <w:rsid w:val="000B27C6"/>
    <w:rsid w:val="000B297E"/>
    <w:rsid w:val="000B2AA7"/>
    <w:rsid w:val="000B2BA8"/>
    <w:rsid w:val="000B3688"/>
    <w:rsid w:val="000B387C"/>
    <w:rsid w:val="000B39F9"/>
    <w:rsid w:val="000B3E27"/>
    <w:rsid w:val="000B43FE"/>
    <w:rsid w:val="000B600C"/>
    <w:rsid w:val="000B63AE"/>
    <w:rsid w:val="000B65A3"/>
    <w:rsid w:val="000B7CC9"/>
    <w:rsid w:val="000C00EB"/>
    <w:rsid w:val="000C0954"/>
    <w:rsid w:val="000C0A98"/>
    <w:rsid w:val="000C0BCC"/>
    <w:rsid w:val="000C1182"/>
    <w:rsid w:val="000C251C"/>
    <w:rsid w:val="000C2CEA"/>
    <w:rsid w:val="000C3352"/>
    <w:rsid w:val="000C36C0"/>
    <w:rsid w:val="000C39F6"/>
    <w:rsid w:val="000C3BF8"/>
    <w:rsid w:val="000C3CFC"/>
    <w:rsid w:val="000C403F"/>
    <w:rsid w:val="000C529C"/>
    <w:rsid w:val="000C5581"/>
    <w:rsid w:val="000C62D9"/>
    <w:rsid w:val="000C6A2F"/>
    <w:rsid w:val="000C72CE"/>
    <w:rsid w:val="000C72D4"/>
    <w:rsid w:val="000C7714"/>
    <w:rsid w:val="000C7B54"/>
    <w:rsid w:val="000D01F9"/>
    <w:rsid w:val="000D0965"/>
    <w:rsid w:val="000D0B8C"/>
    <w:rsid w:val="000D0B94"/>
    <w:rsid w:val="000D1083"/>
    <w:rsid w:val="000D1E27"/>
    <w:rsid w:val="000D2498"/>
    <w:rsid w:val="000D2F04"/>
    <w:rsid w:val="000D3376"/>
    <w:rsid w:val="000D34C2"/>
    <w:rsid w:val="000D3911"/>
    <w:rsid w:val="000D39C5"/>
    <w:rsid w:val="000D5025"/>
    <w:rsid w:val="000D5647"/>
    <w:rsid w:val="000D576F"/>
    <w:rsid w:val="000D68B0"/>
    <w:rsid w:val="000D69B9"/>
    <w:rsid w:val="000D7B46"/>
    <w:rsid w:val="000E373B"/>
    <w:rsid w:val="000E4C79"/>
    <w:rsid w:val="000E4DAF"/>
    <w:rsid w:val="000E4E89"/>
    <w:rsid w:val="000E4FE9"/>
    <w:rsid w:val="000E5383"/>
    <w:rsid w:val="000E5C98"/>
    <w:rsid w:val="000E5FA9"/>
    <w:rsid w:val="000E6143"/>
    <w:rsid w:val="000E66FB"/>
    <w:rsid w:val="000E690F"/>
    <w:rsid w:val="000E740C"/>
    <w:rsid w:val="000F0611"/>
    <w:rsid w:val="000F0DC8"/>
    <w:rsid w:val="000F0F1A"/>
    <w:rsid w:val="000F14A4"/>
    <w:rsid w:val="000F1575"/>
    <w:rsid w:val="000F1F35"/>
    <w:rsid w:val="000F4C5D"/>
    <w:rsid w:val="000F5DD8"/>
    <w:rsid w:val="000F694C"/>
    <w:rsid w:val="000F6EBC"/>
    <w:rsid w:val="00100695"/>
    <w:rsid w:val="00100EB9"/>
    <w:rsid w:val="001011FB"/>
    <w:rsid w:val="0010221A"/>
    <w:rsid w:val="00102276"/>
    <w:rsid w:val="001022D2"/>
    <w:rsid w:val="0010292B"/>
    <w:rsid w:val="00102938"/>
    <w:rsid w:val="00102B2B"/>
    <w:rsid w:val="00102D7D"/>
    <w:rsid w:val="00103982"/>
    <w:rsid w:val="00103B02"/>
    <w:rsid w:val="001040F2"/>
    <w:rsid w:val="00104CE1"/>
    <w:rsid w:val="00104DC6"/>
    <w:rsid w:val="00104F25"/>
    <w:rsid w:val="001061A8"/>
    <w:rsid w:val="001073D0"/>
    <w:rsid w:val="00107404"/>
    <w:rsid w:val="001078B3"/>
    <w:rsid w:val="00107D67"/>
    <w:rsid w:val="00110061"/>
    <w:rsid w:val="00110421"/>
    <w:rsid w:val="00111434"/>
    <w:rsid w:val="0011151A"/>
    <w:rsid w:val="001117C7"/>
    <w:rsid w:val="001118F6"/>
    <w:rsid w:val="00111C32"/>
    <w:rsid w:val="001121BC"/>
    <w:rsid w:val="00112C32"/>
    <w:rsid w:val="00113DC3"/>
    <w:rsid w:val="00113F45"/>
    <w:rsid w:val="00114603"/>
    <w:rsid w:val="00115D8B"/>
    <w:rsid w:val="00116A8D"/>
    <w:rsid w:val="00116B6B"/>
    <w:rsid w:val="00116F2C"/>
    <w:rsid w:val="00116FB2"/>
    <w:rsid w:val="00117568"/>
    <w:rsid w:val="001202C4"/>
    <w:rsid w:val="00120F0D"/>
    <w:rsid w:val="001215E8"/>
    <w:rsid w:val="00121E50"/>
    <w:rsid w:val="00122E70"/>
    <w:rsid w:val="00123A22"/>
    <w:rsid w:val="00123C8E"/>
    <w:rsid w:val="00123D41"/>
    <w:rsid w:val="00124BF2"/>
    <w:rsid w:val="001254B1"/>
    <w:rsid w:val="00125598"/>
    <w:rsid w:val="001261D2"/>
    <w:rsid w:val="001264A1"/>
    <w:rsid w:val="00126DB8"/>
    <w:rsid w:val="0012790A"/>
    <w:rsid w:val="00127A21"/>
    <w:rsid w:val="00127AB0"/>
    <w:rsid w:val="00127E68"/>
    <w:rsid w:val="001313A4"/>
    <w:rsid w:val="00131BE0"/>
    <w:rsid w:val="00131DA7"/>
    <w:rsid w:val="0013274F"/>
    <w:rsid w:val="0013282D"/>
    <w:rsid w:val="00132D29"/>
    <w:rsid w:val="00132DB3"/>
    <w:rsid w:val="0013462A"/>
    <w:rsid w:val="001349E4"/>
    <w:rsid w:val="00134B71"/>
    <w:rsid w:val="00135A03"/>
    <w:rsid w:val="00136377"/>
    <w:rsid w:val="00136519"/>
    <w:rsid w:val="00136BCD"/>
    <w:rsid w:val="00137823"/>
    <w:rsid w:val="001412B0"/>
    <w:rsid w:val="00141822"/>
    <w:rsid w:val="0014185B"/>
    <w:rsid w:val="00141876"/>
    <w:rsid w:val="00142217"/>
    <w:rsid w:val="0014252A"/>
    <w:rsid w:val="00143598"/>
    <w:rsid w:val="00145041"/>
    <w:rsid w:val="0014516A"/>
    <w:rsid w:val="001453B3"/>
    <w:rsid w:val="00145673"/>
    <w:rsid w:val="0014642F"/>
    <w:rsid w:val="00146635"/>
    <w:rsid w:val="00147288"/>
    <w:rsid w:val="00147329"/>
    <w:rsid w:val="001473AE"/>
    <w:rsid w:val="0014789D"/>
    <w:rsid w:val="00151D0E"/>
    <w:rsid w:val="00151E3D"/>
    <w:rsid w:val="00153688"/>
    <w:rsid w:val="00154619"/>
    <w:rsid w:val="001547BD"/>
    <w:rsid w:val="00154D27"/>
    <w:rsid w:val="00155058"/>
    <w:rsid w:val="00155E79"/>
    <w:rsid w:val="001568F6"/>
    <w:rsid w:val="00156CC7"/>
    <w:rsid w:val="00156DA0"/>
    <w:rsid w:val="00156F34"/>
    <w:rsid w:val="00157882"/>
    <w:rsid w:val="00157C79"/>
    <w:rsid w:val="00160140"/>
    <w:rsid w:val="00160450"/>
    <w:rsid w:val="001611CE"/>
    <w:rsid w:val="001634CB"/>
    <w:rsid w:val="00163E6E"/>
    <w:rsid w:val="001641B0"/>
    <w:rsid w:val="00165877"/>
    <w:rsid w:val="00165BDD"/>
    <w:rsid w:val="001668F3"/>
    <w:rsid w:val="00166B29"/>
    <w:rsid w:val="00166DC8"/>
    <w:rsid w:val="00166ED4"/>
    <w:rsid w:val="00166F0A"/>
    <w:rsid w:val="00170071"/>
    <w:rsid w:val="00170516"/>
    <w:rsid w:val="00170B2A"/>
    <w:rsid w:val="00170B9C"/>
    <w:rsid w:val="00171942"/>
    <w:rsid w:val="00171CE4"/>
    <w:rsid w:val="00172086"/>
    <w:rsid w:val="00173198"/>
    <w:rsid w:val="001736F1"/>
    <w:rsid w:val="00174750"/>
    <w:rsid w:val="00174793"/>
    <w:rsid w:val="00174971"/>
    <w:rsid w:val="00174F2E"/>
    <w:rsid w:val="0017532F"/>
    <w:rsid w:val="00175529"/>
    <w:rsid w:val="001762C0"/>
    <w:rsid w:val="001764D7"/>
    <w:rsid w:val="00176A9A"/>
    <w:rsid w:val="00177BC9"/>
    <w:rsid w:val="00177E85"/>
    <w:rsid w:val="00180902"/>
    <w:rsid w:val="00180989"/>
    <w:rsid w:val="0018164D"/>
    <w:rsid w:val="00181CB6"/>
    <w:rsid w:val="0018242B"/>
    <w:rsid w:val="0018264F"/>
    <w:rsid w:val="00182C2F"/>
    <w:rsid w:val="00182C9D"/>
    <w:rsid w:val="00182D07"/>
    <w:rsid w:val="0018342C"/>
    <w:rsid w:val="00183679"/>
    <w:rsid w:val="00183B85"/>
    <w:rsid w:val="0018432A"/>
    <w:rsid w:val="001855A7"/>
    <w:rsid w:val="00185DA3"/>
    <w:rsid w:val="001867AF"/>
    <w:rsid w:val="00186A97"/>
    <w:rsid w:val="00186E2C"/>
    <w:rsid w:val="00186E48"/>
    <w:rsid w:val="001870F0"/>
    <w:rsid w:val="001871C4"/>
    <w:rsid w:val="00187747"/>
    <w:rsid w:val="00187760"/>
    <w:rsid w:val="00187761"/>
    <w:rsid w:val="00190400"/>
    <w:rsid w:val="00190498"/>
    <w:rsid w:val="001908D7"/>
    <w:rsid w:val="00190ED3"/>
    <w:rsid w:val="00191144"/>
    <w:rsid w:val="00191A8C"/>
    <w:rsid w:val="00193417"/>
    <w:rsid w:val="001935F8"/>
    <w:rsid w:val="001942D9"/>
    <w:rsid w:val="00195574"/>
    <w:rsid w:val="00195E12"/>
    <w:rsid w:val="001966A0"/>
    <w:rsid w:val="00196EB4"/>
    <w:rsid w:val="0019777F"/>
    <w:rsid w:val="001978D8"/>
    <w:rsid w:val="00197AFD"/>
    <w:rsid w:val="00197BD0"/>
    <w:rsid w:val="001A12AF"/>
    <w:rsid w:val="001A1D69"/>
    <w:rsid w:val="001A27C6"/>
    <w:rsid w:val="001A46F1"/>
    <w:rsid w:val="001A47A8"/>
    <w:rsid w:val="001A54E7"/>
    <w:rsid w:val="001A5584"/>
    <w:rsid w:val="001A569C"/>
    <w:rsid w:val="001A5B63"/>
    <w:rsid w:val="001A6119"/>
    <w:rsid w:val="001A6759"/>
    <w:rsid w:val="001A7042"/>
    <w:rsid w:val="001B1E6D"/>
    <w:rsid w:val="001B250D"/>
    <w:rsid w:val="001B2654"/>
    <w:rsid w:val="001B2701"/>
    <w:rsid w:val="001B29C5"/>
    <w:rsid w:val="001B2A11"/>
    <w:rsid w:val="001B2D1B"/>
    <w:rsid w:val="001B3CAD"/>
    <w:rsid w:val="001B3E41"/>
    <w:rsid w:val="001B3FA7"/>
    <w:rsid w:val="001B4A11"/>
    <w:rsid w:val="001B575D"/>
    <w:rsid w:val="001B57EF"/>
    <w:rsid w:val="001B5F80"/>
    <w:rsid w:val="001B5FBB"/>
    <w:rsid w:val="001B63BD"/>
    <w:rsid w:val="001B65BE"/>
    <w:rsid w:val="001B66D7"/>
    <w:rsid w:val="001B6AE4"/>
    <w:rsid w:val="001B6D10"/>
    <w:rsid w:val="001B712A"/>
    <w:rsid w:val="001B74C6"/>
    <w:rsid w:val="001B7D5B"/>
    <w:rsid w:val="001C1058"/>
    <w:rsid w:val="001C1A60"/>
    <w:rsid w:val="001C1C4D"/>
    <w:rsid w:val="001C208D"/>
    <w:rsid w:val="001C22AA"/>
    <w:rsid w:val="001C34C8"/>
    <w:rsid w:val="001C42E1"/>
    <w:rsid w:val="001C43E4"/>
    <w:rsid w:val="001C48A6"/>
    <w:rsid w:val="001C4D51"/>
    <w:rsid w:val="001C5B2F"/>
    <w:rsid w:val="001C64E8"/>
    <w:rsid w:val="001C6ACB"/>
    <w:rsid w:val="001C6CE0"/>
    <w:rsid w:val="001C75F4"/>
    <w:rsid w:val="001C7DDE"/>
    <w:rsid w:val="001D0501"/>
    <w:rsid w:val="001D0F69"/>
    <w:rsid w:val="001D1015"/>
    <w:rsid w:val="001D1A19"/>
    <w:rsid w:val="001D1CE6"/>
    <w:rsid w:val="001D3512"/>
    <w:rsid w:val="001D3599"/>
    <w:rsid w:val="001D3737"/>
    <w:rsid w:val="001D3A24"/>
    <w:rsid w:val="001D3A63"/>
    <w:rsid w:val="001D4E2A"/>
    <w:rsid w:val="001D503B"/>
    <w:rsid w:val="001D5324"/>
    <w:rsid w:val="001D5AA2"/>
    <w:rsid w:val="001D5B73"/>
    <w:rsid w:val="001D61B3"/>
    <w:rsid w:val="001D69A1"/>
    <w:rsid w:val="001D7442"/>
    <w:rsid w:val="001D752E"/>
    <w:rsid w:val="001D75D6"/>
    <w:rsid w:val="001E0232"/>
    <w:rsid w:val="001E1331"/>
    <w:rsid w:val="001E181C"/>
    <w:rsid w:val="001E1E4E"/>
    <w:rsid w:val="001E2167"/>
    <w:rsid w:val="001E38CD"/>
    <w:rsid w:val="001E38EC"/>
    <w:rsid w:val="001E3D45"/>
    <w:rsid w:val="001E4E68"/>
    <w:rsid w:val="001E685E"/>
    <w:rsid w:val="001E6F4D"/>
    <w:rsid w:val="001E7072"/>
    <w:rsid w:val="001E731D"/>
    <w:rsid w:val="001F0CE9"/>
    <w:rsid w:val="001F0F71"/>
    <w:rsid w:val="001F1013"/>
    <w:rsid w:val="001F105B"/>
    <w:rsid w:val="001F1840"/>
    <w:rsid w:val="001F23A4"/>
    <w:rsid w:val="001F2453"/>
    <w:rsid w:val="001F258F"/>
    <w:rsid w:val="001F2839"/>
    <w:rsid w:val="001F2AB4"/>
    <w:rsid w:val="001F2BC2"/>
    <w:rsid w:val="001F2F69"/>
    <w:rsid w:val="001F30D7"/>
    <w:rsid w:val="001F3D19"/>
    <w:rsid w:val="001F4631"/>
    <w:rsid w:val="001F524D"/>
    <w:rsid w:val="001F58AA"/>
    <w:rsid w:val="001F74AE"/>
    <w:rsid w:val="001F7DA2"/>
    <w:rsid w:val="001F7EA6"/>
    <w:rsid w:val="00200A11"/>
    <w:rsid w:val="002016D8"/>
    <w:rsid w:val="00201789"/>
    <w:rsid w:val="00202618"/>
    <w:rsid w:val="00202938"/>
    <w:rsid w:val="00202F08"/>
    <w:rsid w:val="00203946"/>
    <w:rsid w:val="00203968"/>
    <w:rsid w:val="002048D4"/>
    <w:rsid w:val="002057BB"/>
    <w:rsid w:val="0020605C"/>
    <w:rsid w:val="00206DBB"/>
    <w:rsid w:val="0020706A"/>
    <w:rsid w:val="002078B9"/>
    <w:rsid w:val="00210FD4"/>
    <w:rsid w:val="002111AC"/>
    <w:rsid w:val="002118FF"/>
    <w:rsid w:val="00211DFE"/>
    <w:rsid w:val="002120A0"/>
    <w:rsid w:val="00212692"/>
    <w:rsid w:val="00212A31"/>
    <w:rsid w:val="00212BBF"/>
    <w:rsid w:val="00213FE9"/>
    <w:rsid w:val="00214395"/>
    <w:rsid w:val="00214643"/>
    <w:rsid w:val="00214D70"/>
    <w:rsid w:val="00214EEE"/>
    <w:rsid w:val="0021565C"/>
    <w:rsid w:val="00215C87"/>
    <w:rsid w:val="002162A1"/>
    <w:rsid w:val="002163B7"/>
    <w:rsid w:val="002166C9"/>
    <w:rsid w:val="00216F42"/>
    <w:rsid w:val="00217024"/>
    <w:rsid w:val="00217045"/>
    <w:rsid w:val="002170BD"/>
    <w:rsid w:val="00217663"/>
    <w:rsid w:val="002176B8"/>
    <w:rsid w:val="00220455"/>
    <w:rsid w:val="00220487"/>
    <w:rsid w:val="002210AA"/>
    <w:rsid w:val="002214AB"/>
    <w:rsid w:val="0022191F"/>
    <w:rsid w:val="0022218F"/>
    <w:rsid w:val="00222AFB"/>
    <w:rsid w:val="0022342C"/>
    <w:rsid w:val="002235F0"/>
    <w:rsid w:val="002248CC"/>
    <w:rsid w:val="00224D98"/>
    <w:rsid w:val="00225693"/>
    <w:rsid w:val="002256EB"/>
    <w:rsid w:val="00225B08"/>
    <w:rsid w:val="00226349"/>
    <w:rsid w:val="0023007A"/>
    <w:rsid w:val="00230327"/>
    <w:rsid w:val="002313B8"/>
    <w:rsid w:val="00231566"/>
    <w:rsid w:val="00231588"/>
    <w:rsid w:val="002316E0"/>
    <w:rsid w:val="0023243B"/>
    <w:rsid w:val="00232B3E"/>
    <w:rsid w:val="00233194"/>
    <w:rsid w:val="00233513"/>
    <w:rsid w:val="00233CA2"/>
    <w:rsid w:val="00233E07"/>
    <w:rsid w:val="00233E5C"/>
    <w:rsid w:val="0023448F"/>
    <w:rsid w:val="00234595"/>
    <w:rsid w:val="00234AFA"/>
    <w:rsid w:val="00234DA7"/>
    <w:rsid w:val="002357D0"/>
    <w:rsid w:val="002357E7"/>
    <w:rsid w:val="0023592A"/>
    <w:rsid w:val="00236FFF"/>
    <w:rsid w:val="002376C2"/>
    <w:rsid w:val="00237B60"/>
    <w:rsid w:val="00237F6A"/>
    <w:rsid w:val="002410AB"/>
    <w:rsid w:val="002412E3"/>
    <w:rsid w:val="00241312"/>
    <w:rsid w:val="002413E1"/>
    <w:rsid w:val="00241446"/>
    <w:rsid w:val="0024173E"/>
    <w:rsid w:val="00241BF0"/>
    <w:rsid w:val="00241E45"/>
    <w:rsid w:val="002423EA"/>
    <w:rsid w:val="00242C70"/>
    <w:rsid w:val="00244902"/>
    <w:rsid w:val="00244C0B"/>
    <w:rsid w:val="002453D8"/>
    <w:rsid w:val="0024585E"/>
    <w:rsid w:val="00245B63"/>
    <w:rsid w:val="00245C62"/>
    <w:rsid w:val="00246643"/>
    <w:rsid w:val="002468F4"/>
    <w:rsid w:val="00246E00"/>
    <w:rsid w:val="00247416"/>
    <w:rsid w:val="0024744C"/>
    <w:rsid w:val="002477A5"/>
    <w:rsid w:val="00247A6A"/>
    <w:rsid w:val="0025034A"/>
    <w:rsid w:val="002509AC"/>
    <w:rsid w:val="00250FD4"/>
    <w:rsid w:val="00251019"/>
    <w:rsid w:val="0025104B"/>
    <w:rsid w:val="002510C9"/>
    <w:rsid w:val="0025199F"/>
    <w:rsid w:val="002519C1"/>
    <w:rsid w:val="00251EA2"/>
    <w:rsid w:val="00251EE8"/>
    <w:rsid w:val="00251F36"/>
    <w:rsid w:val="00252258"/>
    <w:rsid w:val="00252D04"/>
    <w:rsid w:val="00252DFC"/>
    <w:rsid w:val="00253F98"/>
    <w:rsid w:val="00254B71"/>
    <w:rsid w:val="00254C39"/>
    <w:rsid w:val="00255916"/>
    <w:rsid w:val="00255DDA"/>
    <w:rsid w:val="00255F57"/>
    <w:rsid w:val="00256237"/>
    <w:rsid w:val="00256659"/>
    <w:rsid w:val="002566B2"/>
    <w:rsid w:val="002616AB"/>
    <w:rsid w:val="0026182D"/>
    <w:rsid w:val="002621DF"/>
    <w:rsid w:val="00262631"/>
    <w:rsid w:val="0026359D"/>
    <w:rsid w:val="00263F6F"/>
    <w:rsid w:val="002640FB"/>
    <w:rsid w:val="002648C2"/>
    <w:rsid w:val="002657F3"/>
    <w:rsid w:val="00265C69"/>
    <w:rsid w:val="00265F9B"/>
    <w:rsid w:val="00266050"/>
    <w:rsid w:val="002703AC"/>
    <w:rsid w:val="00270506"/>
    <w:rsid w:val="002715E3"/>
    <w:rsid w:val="00273356"/>
    <w:rsid w:val="00274211"/>
    <w:rsid w:val="00274639"/>
    <w:rsid w:val="00274916"/>
    <w:rsid w:val="0027540D"/>
    <w:rsid w:val="00275A5F"/>
    <w:rsid w:val="0027769F"/>
    <w:rsid w:val="00277F39"/>
    <w:rsid w:val="002806DA"/>
    <w:rsid w:val="0028192D"/>
    <w:rsid w:val="00281935"/>
    <w:rsid w:val="00281A79"/>
    <w:rsid w:val="0028293C"/>
    <w:rsid w:val="00282CE8"/>
    <w:rsid w:val="00282F89"/>
    <w:rsid w:val="0028392E"/>
    <w:rsid w:val="00283945"/>
    <w:rsid w:val="00283DD3"/>
    <w:rsid w:val="00283F68"/>
    <w:rsid w:val="00284BA7"/>
    <w:rsid w:val="00284C42"/>
    <w:rsid w:val="00284D41"/>
    <w:rsid w:val="00284D71"/>
    <w:rsid w:val="0028722B"/>
    <w:rsid w:val="002872CA"/>
    <w:rsid w:val="002872EA"/>
    <w:rsid w:val="002873EC"/>
    <w:rsid w:val="00287F03"/>
    <w:rsid w:val="0029004C"/>
    <w:rsid w:val="00290505"/>
    <w:rsid w:val="00290DBA"/>
    <w:rsid w:val="00292F4A"/>
    <w:rsid w:val="00294169"/>
    <w:rsid w:val="0029465C"/>
    <w:rsid w:val="002953C7"/>
    <w:rsid w:val="0029553B"/>
    <w:rsid w:val="00295854"/>
    <w:rsid w:val="00295C7C"/>
    <w:rsid w:val="002967BB"/>
    <w:rsid w:val="00296D8E"/>
    <w:rsid w:val="00296EAF"/>
    <w:rsid w:val="00296FA6"/>
    <w:rsid w:val="002970C4"/>
    <w:rsid w:val="00297380"/>
    <w:rsid w:val="0029742A"/>
    <w:rsid w:val="002977C7"/>
    <w:rsid w:val="00297996"/>
    <w:rsid w:val="00297CAA"/>
    <w:rsid w:val="00297D4A"/>
    <w:rsid w:val="002A0CFE"/>
    <w:rsid w:val="002A168F"/>
    <w:rsid w:val="002A1EA1"/>
    <w:rsid w:val="002A4A8A"/>
    <w:rsid w:val="002A4CB4"/>
    <w:rsid w:val="002A4FA2"/>
    <w:rsid w:val="002A5249"/>
    <w:rsid w:val="002A5920"/>
    <w:rsid w:val="002A5B3C"/>
    <w:rsid w:val="002A728C"/>
    <w:rsid w:val="002A7491"/>
    <w:rsid w:val="002B1381"/>
    <w:rsid w:val="002B1641"/>
    <w:rsid w:val="002B2415"/>
    <w:rsid w:val="002B3964"/>
    <w:rsid w:val="002B3D5B"/>
    <w:rsid w:val="002B411A"/>
    <w:rsid w:val="002B4949"/>
    <w:rsid w:val="002B4C4E"/>
    <w:rsid w:val="002B5621"/>
    <w:rsid w:val="002B57C1"/>
    <w:rsid w:val="002B5955"/>
    <w:rsid w:val="002B595D"/>
    <w:rsid w:val="002B5FE7"/>
    <w:rsid w:val="002B61CD"/>
    <w:rsid w:val="002B6E94"/>
    <w:rsid w:val="002C068C"/>
    <w:rsid w:val="002C0AE2"/>
    <w:rsid w:val="002C0E09"/>
    <w:rsid w:val="002C297D"/>
    <w:rsid w:val="002C29BA"/>
    <w:rsid w:val="002C2EF7"/>
    <w:rsid w:val="002C33FD"/>
    <w:rsid w:val="002C3893"/>
    <w:rsid w:val="002C45CD"/>
    <w:rsid w:val="002C4D6F"/>
    <w:rsid w:val="002C5319"/>
    <w:rsid w:val="002C5AC0"/>
    <w:rsid w:val="002C5FBE"/>
    <w:rsid w:val="002C66AB"/>
    <w:rsid w:val="002C676F"/>
    <w:rsid w:val="002D06DB"/>
    <w:rsid w:val="002D0D93"/>
    <w:rsid w:val="002D1CDF"/>
    <w:rsid w:val="002D1D57"/>
    <w:rsid w:val="002D23B2"/>
    <w:rsid w:val="002D319C"/>
    <w:rsid w:val="002D3422"/>
    <w:rsid w:val="002D39BF"/>
    <w:rsid w:val="002D3C0E"/>
    <w:rsid w:val="002D3DCD"/>
    <w:rsid w:val="002D3DDF"/>
    <w:rsid w:val="002D4213"/>
    <w:rsid w:val="002D45BC"/>
    <w:rsid w:val="002D460B"/>
    <w:rsid w:val="002D4BEC"/>
    <w:rsid w:val="002D4D4B"/>
    <w:rsid w:val="002D56C2"/>
    <w:rsid w:val="002D5D81"/>
    <w:rsid w:val="002D5FB0"/>
    <w:rsid w:val="002D6D83"/>
    <w:rsid w:val="002D74C2"/>
    <w:rsid w:val="002E09C0"/>
    <w:rsid w:val="002E15F0"/>
    <w:rsid w:val="002E2030"/>
    <w:rsid w:val="002E25EA"/>
    <w:rsid w:val="002E29AA"/>
    <w:rsid w:val="002E3760"/>
    <w:rsid w:val="002E3A52"/>
    <w:rsid w:val="002E4596"/>
    <w:rsid w:val="002E4ED8"/>
    <w:rsid w:val="002E55A1"/>
    <w:rsid w:val="002E5D22"/>
    <w:rsid w:val="002E6554"/>
    <w:rsid w:val="002E6A24"/>
    <w:rsid w:val="002E78BC"/>
    <w:rsid w:val="002F0A99"/>
    <w:rsid w:val="002F1756"/>
    <w:rsid w:val="002F1AFF"/>
    <w:rsid w:val="002F1E7C"/>
    <w:rsid w:val="002F26C4"/>
    <w:rsid w:val="002F29F3"/>
    <w:rsid w:val="002F36F6"/>
    <w:rsid w:val="002F4056"/>
    <w:rsid w:val="002F4408"/>
    <w:rsid w:val="002F7D0D"/>
    <w:rsid w:val="002F7D33"/>
    <w:rsid w:val="0030158E"/>
    <w:rsid w:val="00301CE5"/>
    <w:rsid w:val="00301DBE"/>
    <w:rsid w:val="003023EF"/>
    <w:rsid w:val="003029AD"/>
    <w:rsid w:val="00302D4D"/>
    <w:rsid w:val="003035B6"/>
    <w:rsid w:val="00303A6E"/>
    <w:rsid w:val="00303BE5"/>
    <w:rsid w:val="003043BC"/>
    <w:rsid w:val="00304460"/>
    <w:rsid w:val="00304BB2"/>
    <w:rsid w:val="00305402"/>
    <w:rsid w:val="003055D5"/>
    <w:rsid w:val="00305627"/>
    <w:rsid w:val="00305637"/>
    <w:rsid w:val="00305A91"/>
    <w:rsid w:val="00307323"/>
    <w:rsid w:val="00310855"/>
    <w:rsid w:val="00310A5A"/>
    <w:rsid w:val="00310B72"/>
    <w:rsid w:val="003121D9"/>
    <w:rsid w:val="003136D7"/>
    <w:rsid w:val="0031380B"/>
    <w:rsid w:val="00313EAB"/>
    <w:rsid w:val="0031437E"/>
    <w:rsid w:val="00314EED"/>
    <w:rsid w:val="003150F4"/>
    <w:rsid w:val="003151B1"/>
    <w:rsid w:val="003151FB"/>
    <w:rsid w:val="00315C16"/>
    <w:rsid w:val="00316AAB"/>
    <w:rsid w:val="00316F0F"/>
    <w:rsid w:val="00317A0C"/>
    <w:rsid w:val="00317E76"/>
    <w:rsid w:val="003207B0"/>
    <w:rsid w:val="00321DA5"/>
    <w:rsid w:val="003228D5"/>
    <w:rsid w:val="00322DF4"/>
    <w:rsid w:val="00322EE1"/>
    <w:rsid w:val="00322FE9"/>
    <w:rsid w:val="00323A25"/>
    <w:rsid w:val="00323ACD"/>
    <w:rsid w:val="00323F7D"/>
    <w:rsid w:val="0032485E"/>
    <w:rsid w:val="00325565"/>
    <w:rsid w:val="00326C4E"/>
    <w:rsid w:val="00327365"/>
    <w:rsid w:val="00327B91"/>
    <w:rsid w:val="00327E7D"/>
    <w:rsid w:val="003305A7"/>
    <w:rsid w:val="00330CFF"/>
    <w:rsid w:val="00330D8B"/>
    <w:rsid w:val="00330EA1"/>
    <w:rsid w:val="00331F66"/>
    <w:rsid w:val="00332B60"/>
    <w:rsid w:val="0033346D"/>
    <w:rsid w:val="00334440"/>
    <w:rsid w:val="0033487C"/>
    <w:rsid w:val="00334B97"/>
    <w:rsid w:val="00335015"/>
    <w:rsid w:val="003353B7"/>
    <w:rsid w:val="00335E80"/>
    <w:rsid w:val="00337A8F"/>
    <w:rsid w:val="0034034F"/>
    <w:rsid w:val="003406BE"/>
    <w:rsid w:val="00340ED4"/>
    <w:rsid w:val="003411F5"/>
    <w:rsid w:val="00342097"/>
    <w:rsid w:val="00342DEB"/>
    <w:rsid w:val="00343391"/>
    <w:rsid w:val="00343DA0"/>
    <w:rsid w:val="0034554B"/>
    <w:rsid w:val="00345886"/>
    <w:rsid w:val="00345932"/>
    <w:rsid w:val="00346091"/>
    <w:rsid w:val="00346413"/>
    <w:rsid w:val="00346EE1"/>
    <w:rsid w:val="003500C4"/>
    <w:rsid w:val="00350340"/>
    <w:rsid w:val="003503B0"/>
    <w:rsid w:val="00350BAA"/>
    <w:rsid w:val="0035179D"/>
    <w:rsid w:val="00351AAF"/>
    <w:rsid w:val="0035363A"/>
    <w:rsid w:val="00355720"/>
    <w:rsid w:val="00355BC8"/>
    <w:rsid w:val="00356415"/>
    <w:rsid w:val="0035685F"/>
    <w:rsid w:val="00356861"/>
    <w:rsid w:val="00356977"/>
    <w:rsid w:val="003574B5"/>
    <w:rsid w:val="003600A2"/>
    <w:rsid w:val="003600BA"/>
    <w:rsid w:val="003616F8"/>
    <w:rsid w:val="00361ECB"/>
    <w:rsid w:val="00361F69"/>
    <w:rsid w:val="003622C6"/>
    <w:rsid w:val="00363345"/>
    <w:rsid w:val="0036372B"/>
    <w:rsid w:val="003638BF"/>
    <w:rsid w:val="00363BA5"/>
    <w:rsid w:val="0036455C"/>
    <w:rsid w:val="00364831"/>
    <w:rsid w:val="00364F72"/>
    <w:rsid w:val="003662C7"/>
    <w:rsid w:val="0036737A"/>
    <w:rsid w:val="00367713"/>
    <w:rsid w:val="00370B4D"/>
    <w:rsid w:val="00370F02"/>
    <w:rsid w:val="00371DA0"/>
    <w:rsid w:val="00372AB9"/>
    <w:rsid w:val="0037300C"/>
    <w:rsid w:val="00373917"/>
    <w:rsid w:val="00373A38"/>
    <w:rsid w:val="00374960"/>
    <w:rsid w:val="00374C63"/>
    <w:rsid w:val="0037755B"/>
    <w:rsid w:val="00380110"/>
    <w:rsid w:val="0038042E"/>
    <w:rsid w:val="0038091C"/>
    <w:rsid w:val="00380D6B"/>
    <w:rsid w:val="003822A1"/>
    <w:rsid w:val="003827A6"/>
    <w:rsid w:val="003828D3"/>
    <w:rsid w:val="00382998"/>
    <w:rsid w:val="00382D83"/>
    <w:rsid w:val="00382F27"/>
    <w:rsid w:val="00383A78"/>
    <w:rsid w:val="003840CF"/>
    <w:rsid w:val="00384A81"/>
    <w:rsid w:val="00385406"/>
    <w:rsid w:val="00385DBB"/>
    <w:rsid w:val="003861F2"/>
    <w:rsid w:val="00386392"/>
    <w:rsid w:val="003863FA"/>
    <w:rsid w:val="00386A34"/>
    <w:rsid w:val="0038715C"/>
    <w:rsid w:val="00390140"/>
    <w:rsid w:val="0039027E"/>
    <w:rsid w:val="003906F1"/>
    <w:rsid w:val="0039083F"/>
    <w:rsid w:val="003909A2"/>
    <w:rsid w:val="00391F0B"/>
    <w:rsid w:val="00392A1F"/>
    <w:rsid w:val="00392E90"/>
    <w:rsid w:val="003937A6"/>
    <w:rsid w:val="00393867"/>
    <w:rsid w:val="00393E3E"/>
    <w:rsid w:val="003946FF"/>
    <w:rsid w:val="003947F7"/>
    <w:rsid w:val="00394D56"/>
    <w:rsid w:val="00394E28"/>
    <w:rsid w:val="00394F1D"/>
    <w:rsid w:val="0039505B"/>
    <w:rsid w:val="00395353"/>
    <w:rsid w:val="003954A5"/>
    <w:rsid w:val="003954F2"/>
    <w:rsid w:val="00395B6E"/>
    <w:rsid w:val="00395C7C"/>
    <w:rsid w:val="003964B7"/>
    <w:rsid w:val="003964E6"/>
    <w:rsid w:val="003969B8"/>
    <w:rsid w:val="00396BE0"/>
    <w:rsid w:val="00396FEB"/>
    <w:rsid w:val="0039709B"/>
    <w:rsid w:val="00397BCE"/>
    <w:rsid w:val="003A056A"/>
    <w:rsid w:val="003A09D8"/>
    <w:rsid w:val="003A0ABD"/>
    <w:rsid w:val="003A0C9A"/>
    <w:rsid w:val="003A0D40"/>
    <w:rsid w:val="003A107E"/>
    <w:rsid w:val="003A117C"/>
    <w:rsid w:val="003A2579"/>
    <w:rsid w:val="003A2EF0"/>
    <w:rsid w:val="003A408A"/>
    <w:rsid w:val="003A4951"/>
    <w:rsid w:val="003A4A59"/>
    <w:rsid w:val="003A4C57"/>
    <w:rsid w:val="003A4F79"/>
    <w:rsid w:val="003A5069"/>
    <w:rsid w:val="003A52C8"/>
    <w:rsid w:val="003A634D"/>
    <w:rsid w:val="003A672B"/>
    <w:rsid w:val="003A6833"/>
    <w:rsid w:val="003A6940"/>
    <w:rsid w:val="003A6C18"/>
    <w:rsid w:val="003A743F"/>
    <w:rsid w:val="003B0257"/>
    <w:rsid w:val="003B0C23"/>
    <w:rsid w:val="003B0E24"/>
    <w:rsid w:val="003B161B"/>
    <w:rsid w:val="003B239F"/>
    <w:rsid w:val="003B31C0"/>
    <w:rsid w:val="003B3554"/>
    <w:rsid w:val="003B36EA"/>
    <w:rsid w:val="003B3DBB"/>
    <w:rsid w:val="003B461C"/>
    <w:rsid w:val="003B53BA"/>
    <w:rsid w:val="003B5746"/>
    <w:rsid w:val="003B58AD"/>
    <w:rsid w:val="003B60AF"/>
    <w:rsid w:val="003B6205"/>
    <w:rsid w:val="003B690F"/>
    <w:rsid w:val="003B7619"/>
    <w:rsid w:val="003B7962"/>
    <w:rsid w:val="003B7B38"/>
    <w:rsid w:val="003B7BCB"/>
    <w:rsid w:val="003C0559"/>
    <w:rsid w:val="003C0AD5"/>
    <w:rsid w:val="003C0B0A"/>
    <w:rsid w:val="003C0EBE"/>
    <w:rsid w:val="003C12E0"/>
    <w:rsid w:val="003C1300"/>
    <w:rsid w:val="003C13CF"/>
    <w:rsid w:val="003C1458"/>
    <w:rsid w:val="003C187E"/>
    <w:rsid w:val="003C1CDC"/>
    <w:rsid w:val="003C25A0"/>
    <w:rsid w:val="003C283B"/>
    <w:rsid w:val="003C2A7E"/>
    <w:rsid w:val="003C2DD5"/>
    <w:rsid w:val="003C33C6"/>
    <w:rsid w:val="003C392D"/>
    <w:rsid w:val="003C502B"/>
    <w:rsid w:val="003C5052"/>
    <w:rsid w:val="003C546F"/>
    <w:rsid w:val="003C5E69"/>
    <w:rsid w:val="003C6741"/>
    <w:rsid w:val="003C6CD6"/>
    <w:rsid w:val="003D138C"/>
    <w:rsid w:val="003D1535"/>
    <w:rsid w:val="003D1A5F"/>
    <w:rsid w:val="003D278F"/>
    <w:rsid w:val="003D42BF"/>
    <w:rsid w:val="003D451A"/>
    <w:rsid w:val="003D4B7E"/>
    <w:rsid w:val="003D5388"/>
    <w:rsid w:val="003D5AF4"/>
    <w:rsid w:val="003D5B92"/>
    <w:rsid w:val="003D5F54"/>
    <w:rsid w:val="003D5FD7"/>
    <w:rsid w:val="003D659B"/>
    <w:rsid w:val="003D6BDD"/>
    <w:rsid w:val="003D7079"/>
    <w:rsid w:val="003D7375"/>
    <w:rsid w:val="003E1865"/>
    <w:rsid w:val="003E196E"/>
    <w:rsid w:val="003E2F86"/>
    <w:rsid w:val="003E2FD1"/>
    <w:rsid w:val="003E3E5F"/>
    <w:rsid w:val="003E4C34"/>
    <w:rsid w:val="003E64E8"/>
    <w:rsid w:val="003E66DE"/>
    <w:rsid w:val="003E7CE3"/>
    <w:rsid w:val="003E7E05"/>
    <w:rsid w:val="003F004B"/>
    <w:rsid w:val="003F008E"/>
    <w:rsid w:val="003F0EE5"/>
    <w:rsid w:val="003F1C2E"/>
    <w:rsid w:val="003F1DAE"/>
    <w:rsid w:val="003F1E88"/>
    <w:rsid w:val="003F1F97"/>
    <w:rsid w:val="003F2B79"/>
    <w:rsid w:val="003F2F2B"/>
    <w:rsid w:val="003F3281"/>
    <w:rsid w:val="003F4487"/>
    <w:rsid w:val="003F46C6"/>
    <w:rsid w:val="003F5E41"/>
    <w:rsid w:val="003F70EB"/>
    <w:rsid w:val="003F7A8B"/>
    <w:rsid w:val="00400A10"/>
    <w:rsid w:val="00400B04"/>
    <w:rsid w:val="00401AF8"/>
    <w:rsid w:val="004024E8"/>
    <w:rsid w:val="00402E17"/>
    <w:rsid w:val="00403408"/>
    <w:rsid w:val="00403655"/>
    <w:rsid w:val="004039B7"/>
    <w:rsid w:val="00403D2E"/>
    <w:rsid w:val="00405262"/>
    <w:rsid w:val="0040645D"/>
    <w:rsid w:val="00406ADC"/>
    <w:rsid w:val="00406B31"/>
    <w:rsid w:val="00406E31"/>
    <w:rsid w:val="004100E7"/>
    <w:rsid w:val="00410810"/>
    <w:rsid w:val="0041092D"/>
    <w:rsid w:val="0041116F"/>
    <w:rsid w:val="0041140E"/>
    <w:rsid w:val="0041346A"/>
    <w:rsid w:val="0041422D"/>
    <w:rsid w:val="0041472C"/>
    <w:rsid w:val="0041476F"/>
    <w:rsid w:val="004149A3"/>
    <w:rsid w:val="004149AB"/>
    <w:rsid w:val="00415508"/>
    <w:rsid w:val="004161FC"/>
    <w:rsid w:val="00416541"/>
    <w:rsid w:val="004179EA"/>
    <w:rsid w:val="00417BDB"/>
    <w:rsid w:val="00417E6D"/>
    <w:rsid w:val="00420190"/>
    <w:rsid w:val="00420C6B"/>
    <w:rsid w:val="0042198D"/>
    <w:rsid w:val="00422142"/>
    <w:rsid w:val="0042229B"/>
    <w:rsid w:val="004225D1"/>
    <w:rsid w:val="00422638"/>
    <w:rsid w:val="004227DD"/>
    <w:rsid w:val="004229E9"/>
    <w:rsid w:val="004234A0"/>
    <w:rsid w:val="0042375D"/>
    <w:rsid w:val="0042395F"/>
    <w:rsid w:val="00423D9A"/>
    <w:rsid w:val="00424992"/>
    <w:rsid w:val="004249F2"/>
    <w:rsid w:val="00424A61"/>
    <w:rsid w:val="00424A7E"/>
    <w:rsid w:val="00426639"/>
    <w:rsid w:val="00427BE0"/>
    <w:rsid w:val="00430127"/>
    <w:rsid w:val="004306BB"/>
    <w:rsid w:val="0043106A"/>
    <w:rsid w:val="0043164C"/>
    <w:rsid w:val="00431E9F"/>
    <w:rsid w:val="004320CF"/>
    <w:rsid w:val="00433049"/>
    <w:rsid w:val="00433987"/>
    <w:rsid w:val="00433CAD"/>
    <w:rsid w:val="00433CF1"/>
    <w:rsid w:val="00433D6C"/>
    <w:rsid w:val="004344E8"/>
    <w:rsid w:val="004345B2"/>
    <w:rsid w:val="004353C8"/>
    <w:rsid w:val="00435693"/>
    <w:rsid w:val="0043578B"/>
    <w:rsid w:val="00436891"/>
    <w:rsid w:val="00437543"/>
    <w:rsid w:val="00437844"/>
    <w:rsid w:val="0043792B"/>
    <w:rsid w:val="00437A54"/>
    <w:rsid w:val="004402C6"/>
    <w:rsid w:val="00440548"/>
    <w:rsid w:val="00441838"/>
    <w:rsid w:val="00441DB6"/>
    <w:rsid w:val="00442011"/>
    <w:rsid w:val="004429CE"/>
    <w:rsid w:val="0044441F"/>
    <w:rsid w:val="00444B12"/>
    <w:rsid w:val="00444C5B"/>
    <w:rsid w:val="00444ECC"/>
    <w:rsid w:val="004457C8"/>
    <w:rsid w:val="004459AA"/>
    <w:rsid w:val="004476AE"/>
    <w:rsid w:val="004479F3"/>
    <w:rsid w:val="00450127"/>
    <w:rsid w:val="004501C3"/>
    <w:rsid w:val="00450D7F"/>
    <w:rsid w:val="00451558"/>
    <w:rsid w:val="00451E35"/>
    <w:rsid w:val="004529E5"/>
    <w:rsid w:val="00453612"/>
    <w:rsid w:val="0045436A"/>
    <w:rsid w:val="00454A6D"/>
    <w:rsid w:val="00454AC9"/>
    <w:rsid w:val="00454E7C"/>
    <w:rsid w:val="004550A3"/>
    <w:rsid w:val="004551ED"/>
    <w:rsid w:val="00455493"/>
    <w:rsid w:val="00455A8B"/>
    <w:rsid w:val="00455DA0"/>
    <w:rsid w:val="004561C7"/>
    <w:rsid w:val="0045633F"/>
    <w:rsid w:val="0045635B"/>
    <w:rsid w:val="00456449"/>
    <w:rsid w:val="004567B4"/>
    <w:rsid w:val="004567D0"/>
    <w:rsid w:val="00456A78"/>
    <w:rsid w:val="00457764"/>
    <w:rsid w:val="00457998"/>
    <w:rsid w:val="004606AC"/>
    <w:rsid w:val="004610AB"/>
    <w:rsid w:val="00461454"/>
    <w:rsid w:val="00461972"/>
    <w:rsid w:val="00461B35"/>
    <w:rsid w:val="00462923"/>
    <w:rsid w:val="00462FC2"/>
    <w:rsid w:val="004630AF"/>
    <w:rsid w:val="004631CC"/>
    <w:rsid w:val="00463784"/>
    <w:rsid w:val="00463ABA"/>
    <w:rsid w:val="00463C0C"/>
    <w:rsid w:val="00464703"/>
    <w:rsid w:val="00465030"/>
    <w:rsid w:val="00465DB0"/>
    <w:rsid w:val="00465E3F"/>
    <w:rsid w:val="0046629A"/>
    <w:rsid w:val="00466C1C"/>
    <w:rsid w:val="0046764D"/>
    <w:rsid w:val="004678B7"/>
    <w:rsid w:val="00470D13"/>
    <w:rsid w:val="00470E2F"/>
    <w:rsid w:val="0047146E"/>
    <w:rsid w:val="0047149D"/>
    <w:rsid w:val="00471A2F"/>
    <w:rsid w:val="00471CB1"/>
    <w:rsid w:val="00472AAF"/>
    <w:rsid w:val="0047368C"/>
    <w:rsid w:val="0047392A"/>
    <w:rsid w:val="004755B1"/>
    <w:rsid w:val="004760F3"/>
    <w:rsid w:val="00476949"/>
    <w:rsid w:val="00476ACC"/>
    <w:rsid w:val="00477990"/>
    <w:rsid w:val="00477B43"/>
    <w:rsid w:val="004812D4"/>
    <w:rsid w:val="0048131D"/>
    <w:rsid w:val="00481566"/>
    <w:rsid w:val="004817F0"/>
    <w:rsid w:val="00481C6F"/>
    <w:rsid w:val="0048223A"/>
    <w:rsid w:val="00482C07"/>
    <w:rsid w:val="00484951"/>
    <w:rsid w:val="00484A5C"/>
    <w:rsid w:val="00484DCB"/>
    <w:rsid w:val="00485777"/>
    <w:rsid w:val="00485E22"/>
    <w:rsid w:val="0048649C"/>
    <w:rsid w:val="004865C7"/>
    <w:rsid w:val="0048684D"/>
    <w:rsid w:val="00487615"/>
    <w:rsid w:val="00487F77"/>
    <w:rsid w:val="00490018"/>
    <w:rsid w:val="004902B6"/>
    <w:rsid w:val="00492034"/>
    <w:rsid w:val="0049213A"/>
    <w:rsid w:val="00493B73"/>
    <w:rsid w:val="00493C8B"/>
    <w:rsid w:val="004946DE"/>
    <w:rsid w:val="00494E20"/>
    <w:rsid w:val="00495523"/>
    <w:rsid w:val="00495E23"/>
    <w:rsid w:val="00496398"/>
    <w:rsid w:val="004972AE"/>
    <w:rsid w:val="00497A19"/>
    <w:rsid w:val="004A0EB1"/>
    <w:rsid w:val="004A115B"/>
    <w:rsid w:val="004A14E3"/>
    <w:rsid w:val="004A1B39"/>
    <w:rsid w:val="004A1DDC"/>
    <w:rsid w:val="004A1E59"/>
    <w:rsid w:val="004A2171"/>
    <w:rsid w:val="004A21EB"/>
    <w:rsid w:val="004A2CAD"/>
    <w:rsid w:val="004A2D80"/>
    <w:rsid w:val="004A303C"/>
    <w:rsid w:val="004A3A7A"/>
    <w:rsid w:val="004A3F2B"/>
    <w:rsid w:val="004A428C"/>
    <w:rsid w:val="004A4BDF"/>
    <w:rsid w:val="004A52E4"/>
    <w:rsid w:val="004A5FB5"/>
    <w:rsid w:val="004A60A2"/>
    <w:rsid w:val="004A60F1"/>
    <w:rsid w:val="004A65F3"/>
    <w:rsid w:val="004A6BDE"/>
    <w:rsid w:val="004A737F"/>
    <w:rsid w:val="004A7453"/>
    <w:rsid w:val="004A7536"/>
    <w:rsid w:val="004B0059"/>
    <w:rsid w:val="004B00CB"/>
    <w:rsid w:val="004B0503"/>
    <w:rsid w:val="004B0926"/>
    <w:rsid w:val="004B14FA"/>
    <w:rsid w:val="004B2A77"/>
    <w:rsid w:val="004B2A81"/>
    <w:rsid w:val="004B30ED"/>
    <w:rsid w:val="004B34D4"/>
    <w:rsid w:val="004B3989"/>
    <w:rsid w:val="004B3B90"/>
    <w:rsid w:val="004B3B9C"/>
    <w:rsid w:val="004B3DCE"/>
    <w:rsid w:val="004B4A19"/>
    <w:rsid w:val="004B5B6E"/>
    <w:rsid w:val="004B5DDC"/>
    <w:rsid w:val="004B5E74"/>
    <w:rsid w:val="004B60CF"/>
    <w:rsid w:val="004B6318"/>
    <w:rsid w:val="004B795E"/>
    <w:rsid w:val="004C042B"/>
    <w:rsid w:val="004C04A0"/>
    <w:rsid w:val="004C0F38"/>
    <w:rsid w:val="004C10F3"/>
    <w:rsid w:val="004C187B"/>
    <w:rsid w:val="004C2EC1"/>
    <w:rsid w:val="004C3134"/>
    <w:rsid w:val="004C4124"/>
    <w:rsid w:val="004C41D0"/>
    <w:rsid w:val="004C49D0"/>
    <w:rsid w:val="004C4A22"/>
    <w:rsid w:val="004C4B03"/>
    <w:rsid w:val="004C5201"/>
    <w:rsid w:val="004C5300"/>
    <w:rsid w:val="004C6000"/>
    <w:rsid w:val="004C65EC"/>
    <w:rsid w:val="004C69D0"/>
    <w:rsid w:val="004C7A1B"/>
    <w:rsid w:val="004C7B6F"/>
    <w:rsid w:val="004C7DED"/>
    <w:rsid w:val="004D06A3"/>
    <w:rsid w:val="004D0B1A"/>
    <w:rsid w:val="004D0C62"/>
    <w:rsid w:val="004D1BA9"/>
    <w:rsid w:val="004D3505"/>
    <w:rsid w:val="004D3796"/>
    <w:rsid w:val="004D380D"/>
    <w:rsid w:val="004D3A10"/>
    <w:rsid w:val="004D3E05"/>
    <w:rsid w:val="004D4394"/>
    <w:rsid w:val="004D4A3F"/>
    <w:rsid w:val="004D5001"/>
    <w:rsid w:val="004D502D"/>
    <w:rsid w:val="004D513D"/>
    <w:rsid w:val="004D540E"/>
    <w:rsid w:val="004D554D"/>
    <w:rsid w:val="004D5617"/>
    <w:rsid w:val="004D5920"/>
    <w:rsid w:val="004D6F86"/>
    <w:rsid w:val="004D719B"/>
    <w:rsid w:val="004D752D"/>
    <w:rsid w:val="004D7D46"/>
    <w:rsid w:val="004E0850"/>
    <w:rsid w:val="004E0CBC"/>
    <w:rsid w:val="004E1A99"/>
    <w:rsid w:val="004E1CC5"/>
    <w:rsid w:val="004E3054"/>
    <w:rsid w:val="004E5375"/>
    <w:rsid w:val="004E53C4"/>
    <w:rsid w:val="004E6552"/>
    <w:rsid w:val="004E655C"/>
    <w:rsid w:val="004E68C6"/>
    <w:rsid w:val="004E7B73"/>
    <w:rsid w:val="004F01E6"/>
    <w:rsid w:val="004F03D4"/>
    <w:rsid w:val="004F0996"/>
    <w:rsid w:val="004F0B18"/>
    <w:rsid w:val="004F0DD2"/>
    <w:rsid w:val="004F0EF5"/>
    <w:rsid w:val="004F1BF6"/>
    <w:rsid w:val="004F2849"/>
    <w:rsid w:val="004F29A5"/>
    <w:rsid w:val="004F3143"/>
    <w:rsid w:val="004F3235"/>
    <w:rsid w:val="004F3494"/>
    <w:rsid w:val="004F38B7"/>
    <w:rsid w:val="004F3BF8"/>
    <w:rsid w:val="004F3D6A"/>
    <w:rsid w:val="004F530E"/>
    <w:rsid w:val="004F592A"/>
    <w:rsid w:val="004F5A29"/>
    <w:rsid w:val="004F5BB7"/>
    <w:rsid w:val="004F5D1A"/>
    <w:rsid w:val="004F60F4"/>
    <w:rsid w:val="004F62A3"/>
    <w:rsid w:val="004F6840"/>
    <w:rsid w:val="004F6B30"/>
    <w:rsid w:val="004F6D0C"/>
    <w:rsid w:val="004F6E3F"/>
    <w:rsid w:val="004F7CC3"/>
    <w:rsid w:val="0050001E"/>
    <w:rsid w:val="00500D92"/>
    <w:rsid w:val="005011CA"/>
    <w:rsid w:val="005026AA"/>
    <w:rsid w:val="005028D8"/>
    <w:rsid w:val="00502A12"/>
    <w:rsid w:val="00502E36"/>
    <w:rsid w:val="00503941"/>
    <w:rsid w:val="00503F64"/>
    <w:rsid w:val="00503FB5"/>
    <w:rsid w:val="00504186"/>
    <w:rsid w:val="00504FFC"/>
    <w:rsid w:val="0050524F"/>
    <w:rsid w:val="00505ACE"/>
    <w:rsid w:val="00505E2B"/>
    <w:rsid w:val="005075DF"/>
    <w:rsid w:val="00507982"/>
    <w:rsid w:val="00507A26"/>
    <w:rsid w:val="00507FDD"/>
    <w:rsid w:val="00510895"/>
    <w:rsid w:val="0051122E"/>
    <w:rsid w:val="0051142E"/>
    <w:rsid w:val="00511A73"/>
    <w:rsid w:val="005123E6"/>
    <w:rsid w:val="005129CA"/>
    <w:rsid w:val="005130E8"/>
    <w:rsid w:val="0051366C"/>
    <w:rsid w:val="00513981"/>
    <w:rsid w:val="00515056"/>
    <w:rsid w:val="005160E7"/>
    <w:rsid w:val="005161C5"/>
    <w:rsid w:val="00516981"/>
    <w:rsid w:val="00516F8B"/>
    <w:rsid w:val="0051701B"/>
    <w:rsid w:val="00517C2C"/>
    <w:rsid w:val="00517F59"/>
    <w:rsid w:val="005200E0"/>
    <w:rsid w:val="00522AC1"/>
    <w:rsid w:val="005234FE"/>
    <w:rsid w:val="005237A2"/>
    <w:rsid w:val="00524313"/>
    <w:rsid w:val="00524C44"/>
    <w:rsid w:val="00524E9C"/>
    <w:rsid w:val="0052645A"/>
    <w:rsid w:val="00526466"/>
    <w:rsid w:val="0052662E"/>
    <w:rsid w:val="00526DB0"/>
    <w:rsid w:val="00527384"/>
    <w:rsid w:val="00527A7B"/>
    <w:rsid w:val="00530914"/>
    <w:rsid w:val="005312C9"/>
    <w:rsid w:val="00531532"/>
    <w:rsid w:val="00531911"/>
    <w:rsid w:val="00531E22"/>
    <w:rsid w:val="00532106"/>
    <w:rsid w:val="00533C90"/>
    <w:rsid w:val="00534758"/>
    <w:rsid w:val="005348CE"/>
    <w:rsid w:val="00537900"/>
    <w:rsid w:val="00537D46"/>
    <w:rsid w:val="00537E59"/>
    <w:rsid w:val="0054064A"/>
    <w:rsid w:val="00540896"/>
    <w:rsid w:val="00540B12"/>
    <w:rsid w:val="00541532"/>
    <w:rsid w:val="0054174B"/>
    <w:rsid w:val="00542299"/>
    <w:rsid w:val="005424FD"/>
    <w:rsid w:val="0054289A"/>
    <w:rsid w:val="00542EDA"/>
    <w:rsid w:val="005431E8"/>
    <w:rsid w:val="005437BA"/>
    <w:rsid w:val="00544778"/>
    <w:rsid w:val="005449C9"/>
    <w:rsid w:val="00544C0C"/>
    <w:rsid w:val="00544D74"/>
    <w:rsid w:val="00545E47"/>
    <w:rsid w:val="00545E7F"/>
    <w:rsid w:val="00546011"/>
    <w:rsid w:val="0054667D"/>
    <w:rsid w:val="00546689"/>
    <w:rsid w:val="005514D7"/>
    <w:rsid w:val="00552268"/>
    <w:rsid w:val="005523A8"/>
    <w:rsid w:val="0055280C"/>
    <w:rsid w:val="00552ADA"/>
    <w:rsid w:val="00552D08"/>
    <w:rsid w:val="005536E4"/>
    <w:rsid w:val="005537B4"/>
    <w:rsid w:val="00553863"/>
    <w:rsid w:val="005548C4"/>
    <w:rsid w:val="00554E55"/>
    <w:rsid w:val="00555605"/>
    <w:rsid w:val="00555B24"/>
    <w:rsid w:val="005578D9"/>
    <w:rsid w:val="00557D70"/>
    <w:rsid w:val="00560923"/>
    <w:rsid w:val="005620B2"/>
    <w:rsid w:val="00562F20"/>
    <w:rsid w:val="00563719"/>
    <w:rsid w:val="00563725"/>
    <w:rsid w:val="0056431C"/>
    <w:rsid w:val="00564C02"/>
    <w:rsid w:val="00565155"/>
    <w:rsid w:val="0056568D"/>
    <w:rsid w:val="00565C3F"/>
    <w:rsid w:val="00565D62"/>
    <w:rsid w:val="00566598"/>
    <w:rsid w:val="00567139"/>
    <w:rsid w:val="005671C9"/>
    <w:rsid w:val="005671FC"/>
    <w:rsid w:val="00567836"/>
    <w:rsid w:val="005678D1"/>
    <w:rsid w:val="00567A34"/>
    <w:rsid w:val="00567CFD"/>
    <w:rsid w:val="00570AD4"/>
    <w:rsid w:val="00571DBA"/>
    <w:rsid w:val="005727E9"/>
    <w:rsid w:val="00572C45"/>
    <w:rsid w:val="00572E8A"/>
    <w:rsid w:val="00572F90"/>
    <w:rsid w:val="00573DEA"/>
    <w:rsid w:val="005742E7"/>
    <w:rsid w:val="0057529F"/>
    <w:rsid w:val="0057532C"/>
    <w:rsid w:val="00575502"/>
    <w:rsid w:val="00575D39"/>
    <w:rsid w:val="005804EB"/>
    <w:rsid w:val="005806F0"/>
    <w:rsid w:val="0058095A"/>
    <w:rsid w:val="00580E39"/>
    <w:rsid w:val="005815BD"/>
    <w:rsid w:val="00581629"/>
    <w:rsid w:val="00581BF3"/>
    <w:rsid w:val="00583B12"/>
    <w:rsid w:val="00583BC7"/>
    <w:rsid w:val="00584A06"/>
    <w:rsid w:val="00584EAC"/>
    <w:rsid w:val="0058557F"/>
    <w:rsid w:val="00587535"/>
    <w:rsid w:val="00587E7F"/>
    <w:rsid w:val="0059021B"/>
    <w:rsid w:val="0059093D"/>
    <w:rsid w:val="005911E1"/>
    <w:rsid w:val="00591DAE"/>
    <w:rsid w:val="00592405"/>
    <w:rsid w:val="00592A9B"/>
    <w:rsid w:val="00594C33"/>
    <w:rsid w:val="0059544B"/>
    <w:rsid w:val="00595671"/>
    <w:rsid w:val="00595BCF"/>
    <w:rsid w:val="00595C3E"/>
    <w:rsid w:val="005966D8"/>
    <w:rsid w:val="005966F8"/>
    <w:rsid w:val="00596A1D"/>
    <w:rsid w:val="00596B38"/>
    <w:rsid w:val="005976E6"/>
    <w:rsid w:val="00597BED"/>
    <w:rsid w:val="00597EA9"/>
    <w:rsid w:val="005A000E"/>
    <w:rsid w:val="005A0A07"/>
    <w:rsid w:val="005A281B"/>
    <w:rsid w:val="005A2E74"/>
    <w:rsid w:val="005A3234"/>
    <w:rsid w:val="005A326C"/>
    <w:rsid w:val="005A3435"/>
    <w:rsid w:val="005A4C9C"/>
    <w:rsid w:val="005A5962"/>
    <w:rsid w:val="005A681E"/>
    <w:rsid w:val="005A705B"/>
    <w:rsid w:val="005A736B"/>
    <w:rsid w:val="005A7A2E"/>
    <w:rsid w:val="005A7E16"/>
    <w:rsid w:val="005B0236"/>
    <w:rsid w:val="005B040C"/>
    <w:rsid w:val="005B086A"/>
    <w:rsid w:val="005B08D4"/>
    <w:rsid w:val="005B105D"/>
    <w:rsid w:val="005B1B08"/>
    <w:rsid w:val="005B2427"/>
    <w:rsid w:val="005B256B"/>
    <w:rsid w:val="005B2AB3"/>
    <w:rsid w:val="005B2F0D"/>
    <w:rsid w:val="005B38F5"/>
    <w:rsid w:val="005B4410"/>
    <w:rsid w:val="005B48AA"/>
    <w:rsid w:val="005B48D8"/>
    <w:rsid w:val="005B6936"/>
    <w:rsid w:val="005B7859"/>
    <w:rsid w:val="005B7906"/>
    <w:rsid w:val="005C0277"/>
    <w:rsid w:val="005C1047"/>
    <w:rsid w:val="005C1151"/>
    <w:rsid w:val="005C12EF"/>
    <w:rsid w:val="005C13EE"/>
    <w:rsid w:val="005C19EC"/>
    <w:rsid w:val="005C1E90"/>
    <w:rsid w:val="005C1F01"/>
    <w:rsid w:val="005C3987"/>
    <w:rsid w:val="005C3FAD"/>
    <w:rsid w:val="005C4C3E"/>
    <w:rsid w:val="005C5BB1"/>
    <w:rsid w:val="005C71CD"/>
    <w:rsid w:val="005D06BA"/>
    <w:rsid w:val="005D07E9"/>
    <w:rsid w:val="005D0B5E"/>
    <w:rsid w:val="005D1A39"/>
    <w:rsid w:val="005D1B90"/>
    <w:rsid w:val="005D1BFE"/>
    <w:rsid w:val="005D22E2"/>
    <w:rsid w:val="005D2519"/>
    <w:rsid w:val="005D2624"/>
    <w:rsid w:val="005D3373"/>
    <w:rsid w:val="005D342B"/>
    <w:rsid w:val="005D379F"/>
    <w:rsid w:val="005D45A4"/>
    <w:rsid w:val="005D4C32"/>
    <w:rsid w:val="005D4C40"/>
    <w:rsid w:val="005D5190"/>
    <w:rsid w:val="005D5DFB"/>
    <w:rsid w:val="005D646B"/>
    <w:rsid w:val="005D6D53"/>
    <w:rsid w:val="005D7567"/>
    <w:rsid w:val="005D75FD"/>
    <w:rsid w:val="005D7D28"/>
    <w:rsid w:val="005E0F91"/>
    <w:rsid w:val="005E19A2"/>
    <w:rsid w:val="005E26BC"/>
    <w:rsid w:val="005E2D49"/>
    <w:rsid w:val="005E2DD4"/>
    <w:rsid w:val="005E319F"/>
    <w:rsid w:val="005E3318"/>
    <w:rsid w:val="005E34BF"/>
    <w:rsid w:val="005E4C5A"/>
    <w:rsid w:val="005E4CAB"/>
    <w:rsid w:val="005E5D32"/>
    <w:rsid w:val="005E5DE0"/>
    <w:rsid w:val="005E6196"/>
    <w:rsid w:val="005E61CB"/>
    <w:rsid w:val="005E6E8B"/>
    <w:rsid w:val="005E746A"/>
    <w:rsid w:val="005E76E7"/>
    <w:rsid w:val="005E7FAE"/>
    <w:rsid w:val="005F00BA"/>
    <w:rsid w:val="005F046F"/>
    <w:rsid w:val="005F04D2"/>
    <w:rsid w:val="005F0749"/>
    <w:rsid w:val="005F1443"/>
    <w:rsid w:val="005F276B"/>
    <w:rsid w:val="005F2825"/>
    <w:rsid w:val="005F3E69"/>
    <w:rsid w:val="005F4002"/>
    <w:rsid w:val="005F4643"/>
    <w:rsid w:val="005F4A98"/>
    <w:rsid w:val="005F4FE3"/>
    <w:rsid w:val="005F5A70"/>
    <w:rsid w:val="005F61D2"/>
    <w:rsid w:val="005F6A58"/>
    <w:rsid w:val="005F7611"/>
    <w:rsid w:val="0060029D"/>
    <w:rsid w:val="006004CA"/>
    <w:rsid w:val="006007BD"/>
    <w:rsid w:val="00600F9D"/>
    <w:rsid w:val="006012BE"/>
    <w:rsid w:val="00601695"/>
    <w:rsid w:val="0060186F"/>
    <w:rsid w:val="00601A0C"/>
    <w:rsid w:val="00601BD5"/>
    <w:rsid w:val="00601E70"/>
    <w:rsid w:val="006023CA"/>
    <w:rsid w:val="0060264F"/>
    <w:rsid w:val="00604233"/>
    <w:rsid w:val="00605F5C"/>
    <w:rsid w:val="00605FFB"/>
    <w:rsid w:val="006062D9"/>
    <w:rsid w:val="00606326"/>
    <w:rsid w:val="00606447"/>
    <w:rsid w:val="00606949"/>
    <w:rsid w:val="00606AD9"/>
    <w:rsid w:val="00606EB9"/>
    <w:rsid w:val="00606F1A"/>
    <w:rsid w:val="006074C2"/>
    <w:rsid w:val="006105AA"/>
    <w:rsid w:val="00611D89"/>
    <w:rsid w:val="00612042"/>
    <w:rsid w:val="0061214F"/>
    <w:rsid w:val="006121B8"/>
    <w:rsid w:val="0061238C"/>
    <w:rsid w:val="0061253A"/>
    <w:rsid w:val="00613697"/>
    <w:rsid w:val="00613AA9"/>
    <w:rsid w:val="00613CE1"/>
    <w:rsid w:val="0061474F"/>
    <w:rsid w:val="006158BB"/>
    <w:rsid w:val="00615D4C"/>
    <w:rsid w:val="00616696"/>
    <w:rsid w:val="00616AB5"/>
    <w:rsid w:val="006176D1"/>
    <w:rsid w:val="006178FB"/>
    <w:rsid w:val="00617CD6"/>
    <w:rsid w:val="00620924"/>
    <w:rsid w:val="00620940"/>
    <w:rsid w:val="0062095E"/>
    <w:rsid w:val="006228FD"/>
    <w:rsid w:val="00622D71"/>
    <w:rsid w:val="00622F56"/>
    <w:rsid w:val="00622F69"/>
    <w:rsid w:val="006234C7"/>
    <w:rsid w:val="00624295"/>
    <w:rsid w:val="00624410"/>
    <w:rsid w:val="00625209"/>
    <w:rsid w:val="00625A4F"/>
    <w:rsid w:val="00625EAE"/>
    <w:rsid w:val="006260BD"/>
    <w:rsid w:val="00626C68"/>
    <w:rsid w:val="0062743A"/>
    <w:rsid w:val="00627445"/>
    <w:rsid w:val="00627BAB"/>
    <w:rsid w:val="00627C17"/>
    <w:rsid w:val="006300A4"/>
    <w:rsid w:val="00630237"/>
    <w:rsid w:val="00630ACD"/>
    <w:rsid w:val="00630D10"/>
    <w:rsid w:val="00631CDA"/>
    <w:rsid w:val="00631D60"/>
    <w:rsid w:val="00633451"/>
    <w:rsid w:val="00633C31"/>
    <w:rsid w:val="00633D25"/>
    <w:rsid w:val="00633FD4"/>
    <w:rsid w:val="0063433F"/>
    <w:rsid w:val="006344F5"/>
    <w:rsid w:val="0063546C"/>
    <w:rsid w:val="00640497"/>
    <w:rsid w:val="00640667"/>
    <w:rsid w:val="0064084F"/>
    <w:rsid w:val="0064106D"/>
    <w:rsid w:val="006412D0"/>
    <w:rsid w:val="0064144A"/>
    <w:rsid w:val="00642E1F"/>
    <w:rsid w:val="00643A92"/>
    <w:rsid w:val="0064487D"/>
    <w:rsid w:val="00645EED"/>
    <w:rsid w:val="00646250"/>
    <w:rsid w:val="0064673E"/>
    <w:rsid w:val="006469B4"/>
    <w:rsid w:val="00646CC3"/>
    <w:rsid w:val="006473AD"/>
    <w:rsid w:val="006505FE"/>
    <w:rsid w:val="00650981"/>
    <w:rsid w:val="00651142"/>
    <w:rsid w:val="00651358"/>
    <w:rsid w:val="00652624"/>
    <w:rsid w:val="00652A5C"/>
    <w:rsid w:val="00652D45"/>
    <w:rsid w:val="00652E02"/>
    <w:rsid w:val="0065310C"/>
    <w:rsid w:val="006540DE"/>
    <w:rsid w:val="00654915"/>
    <w:rsid w:val="00654B2B"/>
    <w:rsid w:val="006553B1"/>
    <w:rsid w:val="006553B2"/>
    <w:rsid w:val="006565B4"/>
    <w:rsid w:val="006565E5"/>
    <w:rsid w:val="006577AB"/>
    <w:rsid w:val="00657AE1"/>
    <w:rsid w:val="00657C99"/>
    <w:rsid w:val="00657D4A"/>
    <w:rsid w:val="00660307"/>
    <w:rsid w:val="0066084E"/>
    <w:rsid w:val="00663980"/>
    <w:rsid w:val="006642ED"/>
    <w:rsid w:val="0066441E"/>
    <w:rsid w:val="006646BA"/>
    <w:rsid w:val="00664B21"/>
    <w:rsid w:val="00664E4E"/>
    <w:rsid w:val="00667024"/>
    <w:rsid w:val="006671A2"/>
    <w:rsid w:val="00667E22"/>
    <w:rsid w:val="00670499"/>
    <w:rsid w:val="0067082A"/>
    <w:rsid w:val="00670C0E"/>
    <w:rsid w:val="00670CA9"/>
    <w:rsid w:val="00671458"/>
    <w:rsid w:val="00671F54"/>
    <w:rsid w:val="00672059"/>
    <w:rsid w:val="006726BD"/>
    <w:rsid w:val="0067270A"/>
    <w:rsid w:val="006732A7"/>
    <w:rsid w:val="00673B88"/>
    <w:rsid w:val="00673C35"/>
    <w:rsid w:val="00674109"/>
    <w:rsid w:val="00675046"/>
    <w:rsid w:val="006753AE"/>
    <w:rsid w:val="0067717E"/>
    <w:rsid w:val="0068038D"/>
    <w:rsid w:val="00681F13"/>
    <w:rsid w:val="006821F0"/>
    <w:rsid w:val="00682327"/>
    <w:rsid w:val="0068399A"/>
    <w:rsid w:val="006843CB"/>
    <w:rsid w:val="0068460D"/>
    <w:rsid w:val="006851B2"/>
    <w:rsid w:val="00685AAA"/>
    <w:rsid w:val="00685F89"/>
    <w:rsid w:val="006873F5"/>
    <w:rsid w:val="00690533"/>
    <w:rsid w:val="006905D9"/>
    <w:rsid w:val="00690B99"/>
    <w:rsid w:val="006917B5"/>
    <w:rsid w:val="00691D12"/>
    <w:rsid w:val="00694C6A"/>
    <w:rsid w:val="00694E4D"/>
    <w:rsid w:val="006967E1"/>
    <w:rsid w:val="00696FCB"/>
    <w:rsid w:val="0069766D"/>
    <w:rsid w:val="006A0903"/>
    <w:rsid w:val="006A1B6B"/>
    <w:rsid w:val="006A1DBE"/>
    <w:rsid w:val="006A2055"/>
    <w:rsid w:val="006A25F5"/>
    <w:rsid w:val="006A2C9C"/>
    <w:rsid w:val="006A2F0D"/>
    <w:rsid w:val="006A3692"/>
    <w:rsid w:val="006A38DD"/>
    <w:rsid w:val="006A3C19"/>
    <w:rsid w:val="006A4AAE"/>
    <w:rsid w:val="006A4DBC"/>
    <w:rsid w:val="006A4E1E"/>
    <w:rsid w:val="006A4E82"/>
    <w:rsid w:val="006A541C"/>
    <w:rsid w:val="006A5526"/>
    <w:rsid w:val="006A592F"/>
    <w:rsid w:val="006A6171"/>
    <w:rsid w:val="006A6809"/>
    <w:rsid w:val="006A6AC6"/>
    <w:rsid w:val="006A6E93"/>
    <w:rsid w:val="006A7867"/>
    <w:rsid w:val="006B00A0"/>
    <w:rsid w:val="006B00DE"/>
    <w:rsid w:val="006B0CFF"/>
    <w:rsid w:val="006B1B23"/>
    <w:rsid w:val="006B1ED2"/>
    <w:rsid w:val="006B293C"/>
    <w:rsid w:val="006B2BB7"/>
    <w:rsid w:val="006B37AC"/>
    <w:rsid w:val="006B3C54"/>
    <w:rsid w:val="006B3CAA"/>
    <w:rsid w:val="006B3F23"/>
    <w:rsid w:val="006B46D2"/>
    <w:rsid w:val="006B4827"/>
    <w:rsid w:val="006B4B13"/>
    <w:rsid w:val="006B5C6A"/>
    <w:rsid w:val="006B61A4"/>
    <w:rsid w:val="006B62DF"/>
    <w:rsid w:val="006B68BF"/>
    <w:rsid w:val="006B7797"/>
    <w:rsid w:val="006B7B54"/>
    <w:rsid w:val="006B7E09"/>
    <w:rsid w:val="006C03D3"/>
    <w:rsid w:val="006C05D4"/>
    <w:rsid w:val="006C10CA"/>
    <w:rsid w:val="006C13C8"/>
    <w:rsid w:val="006C182A"/>
    <w:rsid w:val="006C2000"/>
    <w:rsid w:val="006C2792"/>
    <w:rsid w:val="006C2BCF"/>
    <w:rsid w:val="006C5BCC"/>
    <w:rsid w:val="006C60C3"/>
    <w:rsid w:val="006C675E"/>
    <w:rsid w:val="006C6C80"/>
    <w:rsid w:val="006C7098"/>
    <w:rsid w:val="006C7115"/>
    <w:rsid w:val="006C7E8B"/>
    <w:rsid w:val="006D0244"/>
    <w:rsid w:val="006D0C5D"/>
    <w:rsid w:val="006D2005"/>
    <w:rsid w:val="006D2AFE"/>
    <w:rsid w:val="006D36CA"/>
    <w:rsid w:val="006D3B76"/>
    <w:rsid w:val="006D41B1"/>
    <w:rsid w:val="006D51E2"/>
    <w:rsid w:val="006D5646"/>
    <w:rsid w:val="006D59A0"/>
    <w:rsid w:val="006D627F"/>
    <w:rsid w:val="006D7423"/>
    <w:rsid w:val="006D7449"/>
    <w:rsid w:val="006D7DB4"/>
    <w:rsid w:val="006E026D"/>
    <w:rsid w:val="006E0B6C"/>
    <w:rsid w:val="006E1169"/>
    <w:rsid w:val="006E16BA"/>
    <w:rsid w:val="006E20A5"/>
    <w:rsid w:val="006E2280"/>
    <w:rsid w:val="006E24FA"/>
    <w:rsid w:val="006E2523"/>
    <w:rsid w:val="006E257A"/>
    <w:rsid w:val="006E26B6"/>
    <w:rsid w:val="006E27D7"/>
    <w:rsid w:val="006E295F"/>
    <w:rsid w:val="006E29EB"/>
    <w:rsid w:val="006E2ED1"/>
    <w:rsid w:val="006E3614"/>
    <w:rsid w:val="006E379E"/>
    <w:rsid w:val="006E3FEC"/>
    <w:rsid w:val="006E468F"/>
    <w:rsid w:val="006E4B9A"/>
    <w:rsid w:val="006E6306"/>
    <w:rsid w:val="006E6914"/>
    <w:rsid w:val="006E75AC"/>
    <w:rsid w:val="006E7C67"/>
    <w:rsid w:val="006F015C"/>
    <w:rsid w:val="006F01CD"/>
    <w:rsid w:val="006F07D9"/>
    <w:rsid w:val="006F108A"/>
    <w:rsid w:val="006F11AE"/>
    <w:rsid w:val="006F13D7"/>
    <w:rsid w:val="006F14E3"/>
    <w:rsid w:val="006F2B5D"/>
    <w:rsid w:val="006F2D3E"/>
    <w:rsid w:val="006F356C"/>
    <w:rsid w:val="006F442C"/>
    <w:rsid w:val="006F44D9"/>
    <w:rsid w:val="006F4656"/>
    <w:rsid w:val="006F47F7"/>
    <w:rsid w:val="006F480B"/>
    <w:rsid w:val="006F53A3"/>
    <w:rsid w:val="006F696F"/>
    <w:rsid w:val="006F6A4F"/>
    <w:rsid w:val="006F72E6"/>
    <w:rsid w:val="006F7942"/>
    <w:rsid w:val="0070061F"/>
    <w:rsid w:val="0070169F"/>
    <w:rsid w:val="0070236D"/>
    <w:rsid w:val="0070243D"/>
    <w:rsid w:val="00702A80"/>
    <w:rsid w:val="00704744"/>
    <w:rsid w:val="00704CE5"/>
    <w:rsid w:val="00705A60"/>
    <w:rsid w:val="007063C3"/>
    <w:rsid w:val="00706400"/>
    <w:rsid w:val="00706C8F"/>
    <w:rsid w:val="00707387"/>
    <w:rsid w:val="00707A10"/>
    <w:rsid w:val="00707E3B"/>
    <w:rsid w:val="0071035D"/>
    <w:rsid w:val="007105EF"/>
    <w:rsid w:val="0071070F"/>
    <w:rsid w:val="00711DFE"/>
    <w:rsid w:val="00711E10"/>
    <w:rsid w:val="007125B2"/>
    <w:rsid w:val="00713098"/>
    <w:rsid w:val="007134C5"/>
    <w:rsid w:val="00713647"/>
    <w:rsid w:val="0071370D"/>
    <w:rsid w:val="00713D9C"/>
    <w:rsid w:val="00714353"/>
    <w:rsid w:val="007155C1"/>
    <w:rsid w:val="00716105"/>
    <w:rsid w:val="00716264"/>
    <w:rsid w:val="00716631"/>
    <w:rsid w:val="00716D4D"/>
    <w:rsid w:val="00717764"/>
    <w:rsid w:val="00717FE0"/>
    <w:rsid w:val="00720113"/>
    <w:rsid w:val="00721028"/>
    <w:rsid w:val="0072118D"/>
    <w:rsid w:val="007217CE"/>
    <w:rsid w:val="007237A5"/>
    <w:rsid w:val="007237B6"/>
    <w:rsid w:val="00723EAD"/>
    <w:rsid w:val="00724AA8"/>
    <w:rsid w:val="00724CCF"/>
    <w:rsid w:val="007255D7"/>
    <w:rsid w:val="00725BE3"/>
    <w:rsid w:val="00725E95"/>
    <w:rsid w:val="00725EC2"/>
    <w:rsid w:val="007260AF"/>
    <w:rsid w:val="00726A50"/>
    <w:rsid w:val="0072725C"/>
    <w:rsid w:val="00727891"/>
    <w:rsid w:val="00727ADB"/>
    <w:rsid w:val="0073041C"/>
    <w:rsid w:val="00730C14"/>
    <w:rsid w:val="00730CEB"/>
    <w:rsid w:val="00731862"/>
    <w:rsid w:val="007321EB"/>
    <w:rsid w:val="00732699"/>
    <w:rsid w:val="00732CEC"/>
    <w:rsid w:val="007330A1"/>
    <w:rsid w:val="00733572"/>
    <w:rsid w:val="00733C0A"/>
    <w:rsid w:val="00734AF9"/>
    <w:rsid w:val="00735FF5"/>
    <w:rsid w:val="007369CB"/>
    <w:rsid w:val="00736C73"/>
    <w:rsid w:val="00737748"/>
    <w:rsid w:val="00737A6D"/>
    <w:rsid w:val="00737F0C"/>
    <w:rsid w:val="00740479"/>
    <w:rsid w:val="007406F8"/>
    <w:rsid w:val="00740799"/>
    <w:rsid w:val="00740869"/>
    <w:rsid w:val="00740AAD"/>
    <w:rsid w:val="00740C8A"/>
    <w:rsid w:val="0074136B"/>
    <w:rsid w:val="00741834"/>
    <w:rsid w:val="00742F7E"/>
    <w:rsid w:val="00743507"/>
    <w:rsid w:val="00743FF4"/>
    <w:rsid w:val="0074414F"/>
    <w:rsid w:val="00744AA5"/>
    <w:rsid w:val="00745387"/>
    <w:rsid w:val="00745730"/>
    <w:rsid w:val="00745BD2"/>
    <w:rsid w:val="00745FF4"/>
    <w:rsid w:val="00746701"/>
    <w:rsid w:val="007467D3"/>
    <w:rsid w:val="007502DC"/>
    <w:rsid w:val="0075067B"/>
    <w:rsid w:val="007514C1"/>
    <w:rsid w:val="007517C8"/>
    <w:rsid w:val="00751EE0"/>
    <w:rsid w:val="00752551"/>
    <w:rsid w:val="00752725"/>
    <w:rsid w:val="0075295E"/>
    <w:rsid w:val="00753618"/>
    <w:rsid w:val="00753847"/>
    <w:rsid w:val="00753865"/>
    <w:rsid w:val="0075473B"/>
    <w:rsid w:val="00754D62"/>
    <w:rsid w:val="00754DE1"/>
    <w:rsid w:val="00755201"/>
    <w:rsid w:val="00755339"/>
    <w:rsid w:val="00755664"/>
    <w:rsid w:val="00755BC5"/>
    <w:rsid w:val="007561B6"/>
    <w:rsid w:val="0075661D"/>
    <w:rsid w:val="007568F6"/>
    <w:rsid w:val="0075753E"/>
    <w:rsid w:val="0076080C"/>
    <w:rsid w:val="00760A7D"/>
    <w:rsid w:val="007612F4"/>
    <w:rsid w:val="0076238E"/>
    <w:rsid w:val="00762391"/>
    <w:rsid w:val="00762ED5"/>
    <w:rsid w:val="007630A2"/>
    <w:rsid w:val="007631F2"/>
    <w:rsid w:val="00763810"/>
    <w:rsid w:val="007638D0"/>
    <w:rsid w:val="007654D0"/>
    <w:rsid w:val="00765D13"/>
    <w:rsid w:val="007660F8"/>
    <w:rsid w:val="0076619E"/>
    <w:rsid w:val="00766A6F"/>
    <w:rsid w:val="00766BD2"/>
    <w:rsid w:val="00766DB6"/>
    <w:rsid w:val="00766E07"/>
    <w:rsid w:val="0076720C"/>
    <w:rsid w:val="00767569"/>
    <w:rsid w:val="007704B3"/>
    <w:rsid w:val="00771660"/>
    <w:rsid w:val="0077243F"/>
    <w:rsid w:val="00773791"/>
    <w:rsid w:val="00774B8A"/>
    <w:rsid w:val="007753C9"/>
    <w:rsid w:val="00775FC1"/>
    <w:rsid w:val="007760E0"/>
    <w:rsid w:val="0077679A"/>
    <w:rsid w:val="00776C5A"/>
    <w:rsid w:val="0077754C"/>
    <w:rsid w:val="00777658"/>
    <w:rsid w:val="0077769C"/>
    <w:rsid w:val="007779E6"/>
    <w:rsid w:val="00780BEC"/>
    <w:rsid w:val="00780DB1"/>
    <w:rsid w:val="0078123D"/>
    <w:rsid w:val="00781601"/>
    <w:rsid w:val="00781F9E"/>
    <w:rsid w:val="007830B7"/>
    <w:rsid w:val="00783103"/>
    <w:rsid w:val="007837F4"/>
    <w:rsid w:val="00784AF9"/>
    <w:rsid w:val="00784E11"/>
    <w:rsid w:val="00784E1D"/>
    <w:rsid w:val="007852B2"/>
    <w:rsid w:val="00785F1F"/>
    <w:rsid w:val="0078622D"/>
    <w:rsid w:val="00786251"/>
    <w:rsid w:val="00786428"/>
    <w:rsid w:val="00786638"/>
    <w:rsid w:val="0078715B"/>
    <w:rsid w:val="0078750F"/>
    <w:rsid w:val="007875AB"/>
    <w:rsid w:val="00787B0F"/>
    <w:rsid w:val="00790093"/>
    <w:rsid w:val="00790467"/>
    <w:rsid w:val="00791893"/>
    <w:rsid w:val="0079209C"/>
    <w:rsid w:val="00792761"/>
    <w:rsid w:val="00793BEE"/>
    <w:rsid w:val="00794308"/>
    <w:rsid w:val="007960E4"/>
    <w:rsid w:val="00796522"/>
    <w:rsid w:val="00796DD6"/>
    <w:rsid w:val="00797252"/>
    <w:rsid w:val="007972AD"/>
    <w:rsid w:val="007978BC"/>
    <w:rsid w:val="00797AB4"/>
    <w:rsid w:val="007A05A5"/>
    <w:rsid w:val="007A05B8"/>
    <w:rsid w:val="007A0677"/>
    <w:rsid w:val="007A089D"/>
    <w:rsid w:val="007A1393"/>
    <w:rsid w:val="007A15AD"/>
    <w:rsid w:val="007A19D4"/>
    <w:rsid w:val="007A1ABE"/>
    <w:rsid w:val="007A3838"/>
    <w:rsid w:val="007A38F6"/>
    <w:rsid w:val="007A3DDA"/>
    <w:rsid w:val="007A4322"/>
    <w:rsid w:val="007A5714"/>
    <w:rsid w:val="007A5D13"/>
    <w:rsid w:val="007A5E74"/>
    <w:rsid w:val="007A6EFE"/>
    <w:rsid w:val="007A7097"/>
    <w:rsid w:val="007A795E"/>
    <w:rsid w:val="007B07D9"/>
    <w:rsid w:val="007B0895"/>
    <w:rsid w:val="007B0C93"/>
    <w:rsid w:val="007B0CA3"/>
    <w:rsid w:val="007B431D"/>
    <w:rsid w:val="007B4580"/>
    <w:rsid w:val="007B4DEF"/>
    <w:rsid w:val="007B5593"/>
    <w:rsid w:val="007B6AB9"/>
    <w:rsid w:val="007B6E5E"/>
    <w:rsid w:val="007B7749"/>
    <w:rsid w:val="007B7EDB"/>
    <w:rsid w:val="007C07AC"/>
    <w:rsid w:val="007C182E"/>
    <w:rsid w:val="007C1A04"/>
    <w:rsid w:val="007C20B3"/>
    <w:rsid w:val="007C22D5"/>
    <w:rsid w:val="007C2462"/>
    <w:rsid w:val="007C3035"/>
    <w:rsid w:val="007C30E9"/>
    <w:rsid w:val="007C3264"/>
    <w:rsid w:val="007C33EF"/>
    <w:rsid w:val="007C348A"/>
    <w:rsid w:val="007C35EF"/>
    <w:rsid w:val="007C40CB"/>
    <w:rsid w:val="007C4336"/>
    <w:rsid w:val="007C4683"/>
    <w:rsid w:val="007C46F8"/>
    <w:rsid w:val="007C4D52"/>
    <w:rsid w:val="007C4F60"/>
    <w:rsid w:val="007C549D"/>
    <w:rsid w:val="007C5609"/>
    <w:rsid w:val="007C6A4F"/>
    <w:rsid w:val="007C6B9C"/>
    <w:rsid w:val="007D0F31"/>
    <w:rsid w:val="007D167B"/>
    <w:rsid w:val="007D182F"/>
    <w:rsid w:val="007D1858"/>
    <w:rsid w:val="007D1D7D"/>
    <w:rsid w:val="007D2740"/>
    <w:rsid w:val="007D3830"/>
    <w:rsid w:val="007D3CE1"/>
    <w:rsid w:val="007D4086"/>
    <w:rsid w:val="007D4776"/>
    <w:rsid w:val="007D4B35"/>
    <w:rsid w:val="007D4F19"/>
    <w:rsid w:val="007D572A"/>
    <w:rsid w:val="007D5BF0"/>
    <w:rsid w:val="007D66E7"/>
    <w:rsid w:val="007D675F"/>
    <w:rsid w:val="007D6C85"/>
    <w:rsid w:val="007D6E43"/>
    <w:rsid w:val="007E02F3"/>
    <w:rsid w:val="007E0483"/>
    <w:rsid w:val="007E12CF"/>
    <w:rsid w:val="007E1908"/>
    <w:rsid w:val="007E1AD9"/>
    <w:rsid w:val="007E23EF"/>
    <w:rsid w:val="007E2739"/>
    <w:rsid w:val="007E2A7A"/>
    <w:rsid w:val="007E3B65"/>
    <w:rsid w:val="007E424B"/>
    <w:rsid w:val="007E4691"/>
    <w:rsid w:val="007E4B74"/>
    <w:rsid w:val="007E54F5"/>
    <w:rsid w:val="007E6116"/>
    <w:rsid w:val="007E6830"/>
    <w:rsid w:val="007E69C4"/>
    <w:rsid w:val="007E7052"/>
    <w:rsid w:val="007E7AAA"/>
    <w:rsid w:val="007E7EE9"/>
    <w:rsid w:val="007F1F7F"/>
    <w:rsid w:val="007F2279"/>
    <w:rsid w:val="007F5041"/>
    <w:rsid w:val="007F5151"/>
    <w:rsid w:val="007F527D"/>
    <w:rsid w:val="007F56CA"/>
    <w:rsid w:val="007F5E4B"/>
    <w:rsid w:val="007F62D8"/>
    <w:rsid w:val="007F6444"/>
    <w:rsid w:val="007F69FD"/>
    <w:rsid w:val="008003A9"/>
    <w:rsid w:val="00800DAD"/>
    <w:rsid w:val="00801045"/>
    <w:rsid w:val="0080109C"/>
    <w:rsid w:val="008026E1"/>
    <w:rsid w:val="0080277A"/>
    <w:rsid w:val="008027FC"/>
    <w:rsid w:val="00802860"/>
    <w:rsid w:val="00803474"/>
    <w:rsid w:val="008036CD"/>
    <w:rsid w:val="00803D1C"/>
    <w:rsid w:val="0080555A"/>
    <w:rsid w:val="00805E23"/>
    <w:rsid w:val="008060FE"/>
    <w:rsid w:val="0080667A"/>
    <w:rsid w:val="00806C52"/>
    <w:rsid w:val="0080741F"/>
    <w:rsid w:val="00807D16"/>
    <w:rsid w:val="008109C2"/>
    <w:rsid w:val="00810D2D"/>
    <w:rsid w:val="00810E8D"/>
    <w:rsid w:val="00811492"/>
    <w:rsid w:val="00811A5C"/>
    <w:rsid w:val="00813470"/>
    <w:rsid w:val="008140C1"/>
    <w:rsid w:val="00814FEA"/>
    <w:rsid w:val="0081562F"/>
    <w:rsid w:val="00815D58"/>
    <w:rsid w:val="00815F9E"/>
    <w:rsid w:val="0081643E"/>
    <w:rsid w:val="008171E5"/>
    <w:rsid w:val="008201D2"/>
    <w:rsid w:val="00820464"/>
    <w:rsid w:val="0082060C"/>
    <w:rsid w:val="00820D05"/>
    <w:rsid w:val="00820ECC"/>
    <w:rsid w:val="00821941"/>
    <w:rsid w:val="00821BD5"/>
    <w:rsid w:val="00821E8E"/>
    <w:rsid w:val="008225DA"/>
    <w:rsid w:val="00822DFB"/>
    <w:rsid w:val="00822E05"/>
    <w:rsid w:val="00823545"/>
    <w:rsid w:val="008237F2"/>
    <w:rsid w:val="00823FAB"/>
    <w:rsid w:val="00824573"/>
    <w:rsid w:val="00825087"/>
    <w:rsid w:val="00825179"/>
    <w:rsid w:val="008255D8"/>
    <w:rsid w:val="00825A66"/>
    <w:rsid w:val="00825D84"/>
    <w:rsid w:val="00825F65"/>
    <w:rsid w:val="008263EC"/>
    <w:rsid w:val="00827657"/>
    <w:rsid w:val="0083140F"/>
    <w:rsid w:val="0083197A"/>
    <w:rsid w:val="00831D44"/>
    <w:rsid w:val="00831FDB"/>
    <w:rsid w:val="0083242E"/>
    <w:rsid w:val="0083243D"/>
    <w:rsid w:val="008325E8"/>
    <w:rsid w:val="00832D18"/>
    <w:rsid w:val="00832DF4"/>
    <w:rsid w:val="0083318D"/>
    <w:rsid w:val="00833295"/>
    <w:rsid w:val="00834593"/>
    <w:rsid w:val="00834AA9"/>
    <w:rsid w:val="00835228"/>
    <w:rsid w:val="00835269"/>
    <w:rsid w:val="0083603D"/>
    <w:rsid w:val="0083632B"/>
    <w:rsid w:val="0083632E"/>
    <w:rsid w:val="008366FE"/>
    <w:rsid w:val="00836B50"/>
    <w:rsid w:val="008372F4"/>
    <w:rsid w:val="008373A0"/>
    <w:rsid w:val="0083775E"/>
    <w:rsid w:val="00837EDF"/>
    <w:rsid w:val="0084042C"/>
    <w:rsid w:val="008408D0"/>
    <w:rsid w:val="00840A40"/>
    <w:rsid w:val="00840EAF"/>
    <w:rsid w:val="008419A6"/>
    <w:rsid w:val="00842CE1"/>
    <w:rsid w:val="008431F9"/>
    <w:rsid w:val="008438F1"/>
    <w:rsid w:val="00843CA5"/>
    <w:rsid w:val="00844E98"/>
    <w:rsid w:val="008450C1"/>
    <w:rsid w:val="008455E2"/>
    <w:rsid w:val="0084603F"/>
    <w:rsid w:val="00846436"/>
    <w:rsid w:val="0084656C"/>
    <w:rsid w:val="0084670C"/>
    <w:rsid w:val="008468EA"/>
    <w:rsid w:val="008469E8"/>
    <w:rsid w:val="00846AB0"/>
    <w:rsid w:val="00846D24"/>
    <w:rsid w:val="00846E22"/>
    <w:rsid w:val="00847294"/>
    <w:rsid w:val="00847645"/>
    <w:rsid w:val="00850531"/>
    <w:rsid w:val="00850AAD"/>
    <w:rsid w:val="00850BCE"/>
    <w:rsid w:val="008518EC"/>
    <w:rsid w:val="008530CB"/>
    <w:rsid w:val="00853C0D"/>
    <w:rsid w:val="008540FD"/>
    <w:rsid w:val="0085440E"/>
    <w:rsid w:val="00855220"/>
    <w:rsid w:val="00855252"/>
    <w:rsid w:val="008559C7"/>
    <w:rsid w:val="00855D22"/>
    <w:rsid w:val="00855F36"/>
    <w:rsid w:val="00856226"/>
    <w:rsid w:val="008605F0"/>
    <w:rsid w:val="00860C85"/>
    <w:rsid w:val="00860FA0"/>
    <w:rsid w:val="0086171B"/>
    <w:rsid w:val="00861D24"/>
    <w:rsid w:val="00862170"/>
    <w:rsid w:val="008625BB"/>
    <w:rsid w:val="00862DAE"/>
    <w:rsid w:val="00863002"/>
    <w:rsid w:val="00863905"/>
    <w:rsid w:val="00863FEF"/>
    <w:rsid w:val="00864668"/>
    <w:rsid w:val="008646B3"/>
    <w:rsid w:val="00864E86"/>
    <w:rsid w:val="00865442"/>
    <w:rsid w:val="00866206"/>
    <w:rsid w:val="00866FC8"/>
    <w:rsid w:val="00867983"/>
    <w:rsid w:val="00867FA0"/>
    <w:rsid w:val="008708CB"/>
    <w:rsid w:val="00870945"/>
    <w:rsid w:val="00870B57"/>
    <w:rsid w:val="00871BE1"/>
    <w:rsid w:val="00872552"/>
    <w:rsid w:val="0087373C"/>
    <w:rsid w:val="00874018"/>
    <w:rsid w:val="008753BC"/>
    <w:rsid w:val="0087559E"/>
    <w:rsid w:val="0087576F"/>
    <w:rsid w:val="00875C8C"/>
    <w:rsid w:val="00876846"/>
    <w:rsid w:val="00880BA1"/>
    <w:rsid w:val="00880F6C"/>
    <w:rsid w:val="0088181F"/>
    <w:rsid w:val="00881A85"/>
    <w:rsid w:val="008821F7"/>
    <w:rsid w:val="008827B2"/>
    <w:rsid w:val="00882A12"/>
    <w:rsid w:val="00882FDE"/>
    <w:rsid w:val="00883603"/>
    <w:rsid w:val="00883E50"/>
    <w:rsid w:val="0088400A"/>
    <w:rsid w:val="00884495"/>
    <w:rsid w:val="0088449A"/>
    <w:rsid w:val="00884555"/>
    <w:rsid w:val="00884D77"/>
    <w:rsid w:val="00884EAD"/>
    <w:rsid w:val="00885B17"/>
    <w:rsid w:val="00887823"/>
    <w:rsid w:val="00887E33"/>
    <w:rsid w:val="00890241"/>
    <w:rsid w:val="00890378"/>
    <w:rsid w:val="00891C7F"/>
    <w:rsid w:val="0089214B"/>
    <w:rsid w:val="00893467"/>
    <w:rsid w:val="00893925"/>
    <w:rsid w:val="008942AF"/>
    <w:rsid w:val="008947DC"/>
    <w:rsid w:val="008947FC"/>
    <w:rsid w:val="00894C3B"/>
    <w:rsid w:val="00894CE9"/>
    <w:rsid w:val="00894D4E"/>
    <w:rsid w:val="008954B4"/>
    <w:rsid w:val="00895C1B"/>
    <w:rsid w:val="0089637F"/>
    <w:rsid w:val="00896810"/>
    <w:rsid w:val="0089709E"/>
    <w:rsid w:val="00897ACD"/>
    <w:rsid w:val="00897E1B"/>
    <w:rsid w:val="008A1B26"/>
    <w:rsid w:val="008A20E3"/>
    <w:rsid w:val="008A22FD"/>
    <w:rsid w:val="008A42D4"/>
    <w:rsid w:val="008A45F1"/>
    <w:rsid w:val="008A5073"/>
    <w:rsid w:val="008A53E5"/>
    <w:rsid w:val="008A567A"/>
    <w:rsid w:val="008A5A57"/>
    <w:rsid w:val="008A5BA2"/>
    <w:rsid w:val="008A5C6B"/>
    <w:rsid w:val="008A5F0E"/>
    <w:rsid w:val="008A670C"/>
    <w:rsid w:val="008A6808"/>
    <w:rsid w:val="008A6FA4"/>
    <w:rsid w:val="008B1E10"/>
    <w:rsid w:val="008B2091"/>
    <w:rsid w:val="008B3829"/>
    <w:rsid w:val="008B3B91"/>
    <w:rsid w:val="008B3ED2"/>
    <w:rsid w:val="008B4025"/>
    <w:rsid w:val="008B431F"/>
    <w:rsid w:val="008B52AB"/>
    <w:rsid w:val="008B53D8"/>
    <w:rsid w:val="008B65B4"/>
    <w:rsid w:val="008B6892"/>
    <w:rsid w:val="008B783C"/>
    <w:rsid w:val="008C03AE"/>
    <w:rsid w:val="008C05F1"/>
    <w:rsid w:val="008C1149"/>
    <w:rsid w:val="008C1381"/>
    <w:rsid w:val="008C1B5F"/>
    <w:rsid w:val="008C229A"/>
    <w:rsid w:val="008C23B4"/>
    <w:rsid w:val="008C43DB"/>
    <w:rsid w:val="008C45CD"/>
    <w:rsid w:val="008C4998"/>
    <w:rsid w:val="008C5004"/>
    <w:rsid w:val="008C50DF"/>
    <w:rsid w:val="008C5D86"/>
    <w:rsid w:val="008C6A7F"/>
    <w:rsid w:val="008C6F08"/>
    <w:rsid w:val="008C717E"/>
    <w:rsid w:val="008C7A29"/>
    <w:rsid w:val="008D006B"/>
    <w:rsid w:val="008D059A"/>
    <w:rsid w:val="008D17E6"/>
    <w:rsid w:val="008D20CD"/>
    <w:rsid w:val="008D290A"/>
    <w:rsid w:val="008D29C2"/>
    <w:rsid w:val="008D2D09"/>
    <w:rsid w:val="008D335E"/>
    <w:rsid w:val="008D3A1E"/>
    <w:rsid w:val="008D3CED"/>
    <w:rsid w:val="008D409D"/>
    <w:rsid w:val="008D466F"/>
    <w:rsid w:val="008D499A"/>
    <w:rsid w:val="008D49CB"/>
    <w:rsid w:val="008D61BF"/>
    <w:rsid w:val="008D635B"/>
    <w:rsid w:val="008D67FB"/>
    <w:rsid w:val="008D6CBB"/>
    <w:rsid w:val="008D7148"/>
    <w:rsid w:val="008D76AE"/>
    <w:rsid w:val="008D77F5"/>
    <w:rsid w:val="008D7C56"/>
    <w:rsid w:val="008E0905"/>
    <w:rsid w:val="008E116D"/>
    <w:rsid w:val="008E211E"/>
    <w:rsid w:val="008E268C"/>
    <w:rsid w:val="008E2AB2"/>
    <w:rsid w:val="008E2C52"/>
    <w:rsid w:val="008E44BE"/>
    <w:rsid w:val="008E481A"/>
    <w:rsid w:val="008E4CC1"/>
    <w:rsid w:val="008E4E9D"/>
    <w:rsid w:val="008E4F2F"/>
    <w:rsid w:val="008E5589"/>
    <w:rsid w:val="008E5EA0"/>
    <w:rsid w:val="008E654B"/>
    <w:rsid w:val="008E6DA4"/>
    <w:rsid w:val="008E7167"/>
    <w:rsid w:val="008E7507"/>
    <w:rsid w:val="008E7978"/>
    <w:rsid w:val="008E7E83"/>
    <w:rsid w:val="008E7F98"/>
    <w:rsid w:val="008F0024"/>
    <w:rsid w:val="008F01B9"/>
    <w:rsid w:val="008F2440"/>
    <w:rsid w:val="008F3EA5"/>
    <w:rsid w:val="008F568D"/>
    <w:rsid w:val="008F56F1"/>
    <w:rsid w:val="008F681D"/>
    <w:rsid w:val="008F694A"/>
    <w:rsid w:val="008F6B4E"/>
    <w:rsid w:val="008F6B92"/>
    <w:rsid w:val="008F6DF3"/>
    <w:rsid w:val="008F7C3B"/>
    <w:rsid w:val="008F7DBE"/>
    <w:rsid w:val="00900537"/>
    <w:rsid w:val="009006F0"/>
    <w:rsid w:val="00902243"/>
    <w:rsid w:val="0090264C"/>
    <w:rsid w:val="00903305"/>
    <w:rsid w:val="00903636"/>
    <w:rsid w:val="00904660"/>
    <w:rsid w:val="00904A87"/>
    <w:rsid w:val="00904D18"/>
    <w:rsid w:val="00905440"/>
    <w:rsid w:val="0090581E"/>
    <w:rsid w:val="00905CA3"/>
    <w:rsid w:val="009067CD"/>
    <w:rsid w:val="00906BF8"/>
    <w:rsid w:val="00907F55"/>
    <w:rsid w:val="00910438"/>
    <w:rsid w:val="00910AFA"/>
    <w:rsid w:val="00910F60"/>
    <w:rsid w:val="00911287"/>
    <w:rsid w:val="0091210C"/>
    <w:rsid w:val="00912A56"/>
    <w:rsid w:val="00912CA7"/>
    <w:rsid w:val="009130A2"/>
    <w:rsid w:val="009130C8"/>
    <w:rsid w:val="009137C9"/>
    <w:rsid w:val="00914311"/>
    <w:rsid w:val="009147BF"/>
    <w:rsid w:val="00914F94"/>
    <w:rsid w:val="00915A34"/>
    <w:rsid w:val="00916336"/>
    <w:rsid w:val="00916799"/>
    <w:rsid w:val="00916C69"/>
    <w:rsid w:val="009200F2"/>
    <w:rsid w:val="00920953"/>
    <w:rsid w:val="00921583"/>
    <w:rsid w:val="009219B4"/>
    <w:rsid w:val="00921A52"/>
    <w:rsid w:val="00921F1C"/>
    <w:rsid w:val="0092216E"/>
    <w:rsid w:val="0092228B"/>
    <w:rsid w:val="00922994"/>
    <w:rsid w:val="009229E5"/>
    <w:rsid w:val="00923CC1"/>
    <w:rsid w:val="00925A15"/>
    <w:rsid w:val="00925AB6"/>
    <w:rsid w:val="00925C77"/>
    <w:rsid w:val="00925CA3"/>
    <w:rsid w:val="00926598"/>
    <w:rsid w:val="0092698F"/>
    <w:rsid w:val="00927827"/>
    <w:rsid w:val="009278BD"/>
    <w:rsid w:val="00930B35"/>
    <w:rsid w:val="00930F4A"/>
    <w:rsid w:val="00931300"/>
    <w:rsid w:val="00931581"/>
    <w:rsid w:val="00932025"/>
    <w:rsid w:val="0093300B"/>
    <w:rsid w:val="00933AD1"/>
    <w:rsid w:val="00933D0A"/>
    <w:rsid w:val="00933E2A"/>
    <w:rsid w:val="00934442"/>
    <w:rsid w:val="009346F1"/>
    <w:rsid w:val="00934F62"/>
    <w:rsid w:val="00935588"/>
    <w:rsid w:val="009359D2"/>
    <w:rsid w:val="00935B05"/>
    <w:rsid w:val="00935E22"/>
    <w:rsid w:val="00935E4A"/>
    <w:rsid w:val="00935EF4"/>
    <w:rsid w:val="00936198"/>
    <w:rsid w:val="00936BE1"/>
    <w:rsid w:val="00936CD4"/>
    <w:rsid w:val="00936E1A"/>
    <w:rsid w:val="0094075B"/>
    <w:rsid w:val="009409C7"/>
    <w:rsid w:val="00940A39"/>
    <w:rsid w:val="00941595"/>
    <w:rsid w:val="0094159E"/>
    <w:rsid w:val="00941827"/>
    <w:rsid w:val="00941F83"/>
    <w:rsid w:val="0094296E"/>
    <w:rsid w:val="00942CA8"/>
    <w:rsid w:val="00944548"/>
    <w:rsid w:val="00944A86"/>
    <w:rsid w:val="009452C2"/>
    <w:rsid w:val="0094535E"/>
    <w:rsid w:val="0094560F"/>
    <w:rsid w:val="009456FA"/>
    <w:rsid w:val="009458FD"/>
    <w:rsid w:val="00945F60"/>
    <w:rsid w:val="009467E8"/>
    <w:rsid w:val="0094724E"/>
    <w:rsid w:val="00947600"/>
    <w:rsid w:val="0094762E"/>
    <w:rsid w:val="0094788E"/>
    <w:rsid w:val="00947EE0"/>
    <w:rsid w:val="009506E3"/>
    <w:rsid w:val="00950822"/>
    <w:rsid w:val="00951219"/>
    <w:rsid w:val="009512B9"/>
    <w:rsid w:val="00951C84"/>
    <w:rsid w:val="00952424"/>
    <w:rsid w:val="00952F07"/>
    <w:rsid w:val="00952FF0"/>
    <w:rsid w:val="009539D7"/>
    <w:rsid w:val="00954E89"/>
    <w:rsid w:val="00955085"/>
    <w:rsid w:val="00957174"/>
    <w:rsid w:val="00957DD8"/>
    <w:rsid w:val="00960B65"/>
    <w:rsid w:val="0096198A"/>
    <w:rsid w:val="00961C23"/>
    <w:rsid w:val="00962023"/>
    <w:rsid w:val="0096215D"/>
    <w:rsid w:val="009621CA"/>
    <w:rsid w:val="00962993"/>
    <w:rsid w:val="00962DD7"/>
    <w:rsid w:val="0096402C"/>
    <w:rsid w:val="00964731"/>
    <w:rsid w:val="00964A03"/>
    <w:rsid w:val="009652BE"/>
    <w:rsid w:val="00965457"/>
    <w:rsid w:val="009654D1"/>
    <w:rsid w:val="00965A9D"/>
    <w:rsid w:val="00967AA1"/>
    <w:rsid w:val="00967DCC"/>
    <w:rsid w:val="009701BD"/>
    <w:rsid w:val="00970892"/>
    <w:rsid w:val="009708F6"/>
    <w:rsid w:val="00970986"/>
    <w:rsid w:val="009718EC"/>
    <w:rsid w:val="00971EFE"/>
    <w:rsid w:val="009722E4"/>
    <w:rsid w:val="0097293C"/>
    <w:rsid w:val="009734B5"/>
    <w:rsid w:val="009744AF"/>
    <w:rsid w:val="0097474D"/>
    <w:rsid w:val="0097507D"/>
    <w:rsid w:val="00975E13"/>
    <w:rsid w:val="009770BB"/>
    <w:rsid w:val="00977394"/>
    <w:rsid w:val="00981089"/>
    <w:rsid w:val="00981861"/>
    <w:rsid w:val="00981DD7"/>
    <w:rsid w:val="009826CE"/>
    <w:rsid w:val="00983B38"/>
    <w:rsid w:val="00983C82"/>
    <w:rsid w:val="009849B3"/>
    <w:rsid w:val="0098571A"/>
    <w:rsid w:val="00985773"/>
    <w:rsid w:val="00985A9C"/>
    <w:rsid w:val="00985FCF"/>
    <w:rsid w:val="00986252"/>
    <w:rsid w:val="00986F9F"/>
    <w:rsid w:val="00987310"/>
    <w:rsid w:val="0098792B"/>
    <w:rsid w:val="0098795E"/>
    <w:rsid w:val="00987F99"/>
    <w:rsid w:val="00990A72"/>
    <w:rsid w:val="00990EF5"/>
    <w:rsid w:val="00991434"/>
    <w:rsid w:val="00991B9A"/>
    <w:rsid w:val="00991D7D"/>
    <w:rsid w:val="00992343"/>
    <w:rsid w:val="00992855"/>
    <w:rsid w:val="0099303D"/>
    <w:rsid w:val="00993865"/>
    <w:rsid w:val="00994049"/>
    <w:rsid w:val="009945E8"/>
    <w:rsid w:val="009947C5"/>
    <w:rsid w:val="00994E67"/>
    <w:rsid w:val="0099579F"/>
    <w:rsid w:val="00995818"/>
    <w:rsid w:val="00995DFE"/>
    <w:rsid w:val="00996026"/>
    <w:rsid w:val="00997452"/>
    <w:rsid w:val="009978A1"/>
    <w:rsid w:val="00997D2B"/>
    <w:rsid w:val="00997F12"/>
    <w:rsid w:val="009A05A9"/>
    <w:rsid w:val="009A187D"/>
    <w:rsid w:val="009A1DA0"/>
    <w:rsid w:val="009A3ADF"/>
    <w:rsid w:val="009A4E4C"/>
    <w:rsid w:val="009A5506"/>
    <w:rsid w:val="009A597D"/>
    <w:rsid w:val="009A5D1C"/>
    <w:rsid w:val="009A6926"/>
    <w:rsid w:val="009A6DCB"/>
    <w:rsid w:val="009A77D4"/>
    <w:rsid w:val="009A7BEB"/>
    <w:rsid w:val="009B0E6D"/>
    <w:rsid w:val="009B1E27"/>
    <w:rsid w:val="009B25B2"/>
    <w:rsid w:val="009B3819"/>
    <w:rsid w:val="009B4378"/>
    <w:rsid w:val="009B49D4"/>
    <w:rsid w:val="009B6538"/>
    <w:rsid w:val="009B6954"/>
    <w:rsid w:val="009B6BB3"/>
    <w:rsid w:val="009B6BCE"/>
    <w:rsid w:val="009B6C2A"/>
    <w:rsid w:val="009B6EB0"/>
    <w:rsid w:val="009B70A5"/>
    <w:rsid w:val="009B70C1"/>
    <w:rsid w:val="009B73DD"/>
    <w:rsid w:val="009C0BEC"/>
    <w:rsid w:val="009C185F"/>
    <w:rsid w:val="009C1898"/>
    <w:rsid w:val="009C1BB7"/>
    <w:rsid w:val="009C2066"/>
    <w:rsid w:val="009C2545"/>
    <w:rsid w:val="009C2D60"/>
    <w:rsid w:val="009C45EA"/>
    <w:rsid w:val="009C4C17"/>
    <w:rsid w:val="009C51D3"/>
    <w:rsid w:val="009C5A59"/>
    <w:rsid w:val="009C5B72"/>
    <w:rsid w:val="009C5DF7"/>
    <w:rsid w:val="009C60AA"/>
    <w:rsid w:val="009C6BCD"/>
    <w:rsid w:val="009C7273"/>
    <w:rsid w:val="009C7771"/>
    <w:rsid w:val="009D05FE"/>
    <w:rsid w:val="009D0B12"/>
    <w:rsid w:val="009D2D7C"/>
    <w:rsid w:val="009D334A"/>
    <w:rsid w:val="009D33C6"/>
    <w:rsid w:val="009D38FD"/>
    <w:rsid w:val="009D4C50"/>
    <w:rsid w:val="009D5626"/>
    <w:rsid w:val="009D568B"/>
    <w:rsid w:val="009D5DF1"/>
    <w:rsid w:val="009D63FA"/>
    <w:rsid w:val="009D6519"/>
    <w:rsid w:val="009D659D"/>
    <w:rsid w:val="009D6A03"/>
    <w:rsid w:val="009D6EDB"/>
    <w:rsid w:val="009D702A"/>
    <w:rsid w:val="009D720C"/>
    <w:rsid w:val="009D77A7"/>
    <w:rsid w:val="009D7DB2"/>
    <w:rsid w:val="009E0355"/>
    <w:rsid w:val="009E04C4"/>
    <w:rsid w:val="009E0B59"/>
    <w:rsid w:val="009E1A08"/>
    <w:rsid w:val="009E1A4E"/>
    <w:rsid w:val="009E1EFF"/>
    <w:rsid w:val="009E4D77"/>
    <w:rsid w:val="009E55BB"/>
    <w:rsid w:val="009E68FC"/>
    <w:rsid w:val="009E6A50"/>
    <w:rsid w:val="009E7708"/>
    <w:rsid w:val="009F0D62"/>
    <w:rsid w:val="009F104C"/>
    <w:rsid w:val="009F20EE"/>
    <w:rsid w:val="009F242A"/>
    <w:rsid w:val="009F2C11"/>
    <w:rsid w:val="009F33D5"/>
    <w:rsid w:val="009F351B"/>
    <w:rsid w:val="009F3749"/>
    <w:rsid w:val="009F3DA6"/>
    <w:rsid w:val="009F4837"/>
    <w:rsid w:val="009F4C93"/>
    <w:rsid w:val="009F529B"/>
    <w:rsid w:val="009F54BB"/>
    <w:rsid w:val="009F59CE"/>
    <w:rsid w:val="009F658B"/>
    <w:rsid w:val="009F665D"/>
    <w:rsid w:val="009F66B1"/>
    <w:rsid w:val="009F6E1F"/>
    <w:rsid w:val="009F7A52"/>
    <w:rsid w:val="009F7CC8"/>
    <w:rsid w:val="009F7E81"/>
    <w:rsid w:val="00A0125C"/>
    <w:rsid w:val="00A01B70"/>
    <w:rsid w:val="00A02CA4"/>
    <w:rsid w:val="00A02F2C"/>
    <w:rsid w:val="00A0335F"/>
    <w:rsid w:val="00A03509"/>
    <w:rsid w:val="00A03898"/>
    <w:rsid w:val="00A03903"/>
    <w:rsid w:val="00A039C5"/>
    <w:rsid w:val="00A03AB3"/>
    <w:rsid w:val="00A03C5B"/>
    <w:rsid w:val="00A03DB8"/>
    <w:rsid w:val="00A043FB"/>
    <w:rsid w:val="00A054A9"/>
    <w:rsid w:val="00A06479"/>
    <w:rsid w:val="00A06B3B"/>
    <w:rsid w:val="00A06F41"/>
    <w:rsid w:val="00A06FC5"/>
    <w:rsid w:val="00A0724D"/>
    <w:rsid w:val="00A1042B"/>
    <w:rsid w:val="00A10F10"/>
    <w:rsid w:val="00A11DB6"/>
    <w:rsid w:val="00A12DF8"/>
    <w:rsid w:val="00A13387"/>
    <w:rsid w:val="00A13566"/>
    <w:rsid w:val="00A139D1"/>
    <w:rsid w:val="00A13CD0"/>
    <w:rsid w:val="00A144B7"/>
    <w:rsid w:val="00A14ADC"/>
    <w:rsid w:val="00A1660D"/>
    <w:rsid w:val="00A16BD6"/>
    <w:rsid w:val="00A170C7"/>
    <w:rsid w:val="00A17908"/>
    <w:rsid w:val="00A17A72"/>
    <w:rsid w:val="00A20579"/>
    <w:rsid w:val="00A20F7A"/>
    <w:rsid w:val="00A21B78"/>
    <w:rsid w:val="00A21D27"/>
    <w:rsid w:val="00A21F05"/>
    <w:rsid w:val="00A21F24"/>
    <w:rsid w:val="00A21F42"/>
    <w:rsid w:val="00A22374"/>
    <w:rsid w:val="00A23059"/>
    <w:rsid w:val="00A23B0B"/>
    <w:rsid w:val="00A2419A"/>
    <w:rsid w:val="00A24C47"/>
    <w:rsid w:val="00A24E92"/>
    <w:rsid w:val="00A24F5C"/>
    <w:rsid w:val="00A2548F"/>
    <w:rsid w:val="00A2632F"/>
    <w:rsid w:val="00A275C0"/>
    <w:rsid w:val="00A305DA"/>
    <w:rsid w:val="00A32C79"/>
    <w:rsid w:val="00A337A1"/>
    <w:rsid w:val="00A33976"/>
    <w:rsid w:val="00A33D73"/>
    <w:rsid w:val="00A342A8"/>
    <w:rsid w:val="00A34BC9"/>
    <w:rsid w:val="00A35E5A"/>
    <w:rsid w:val="00A3628B"/>
    <w:rsid w:val="00A36FB4"/>
    <w:rsid w:val="00A3708D"/>
    <w:rsid w:val="00A37156"/>
    <w:rsid w:val="00A37366"/>
    <w:rsid w:val="00A401A2"/>
    <w:rsid w:val="00A4034F"/>
    <w:rsid w:val="00A4125F"/>
    <w:rsid w:val="00A41314"/>
    <w:rsid w:val="00A4189A"/>
    <w:rsid w:val="00A41CA1"/>
    <w:rsid w:val="00A428E3"/>
    <w:rsid w:val="00A429F8"/>
    <w:rsid w:val="00A43F4A"/>
    <w:rsid w:val="00A43FAF"/>
    <w:rsid w:val="00A43FEB"/>
    <w:rsid w:val="00A443E4"/>
    <w:rsid w:val="00A445BA"/>
    <w:rsid w:val="00A45160"/>
    <w:rsid w:val="00A453ED"/>
    <w:rsid w:val="00A45617"/>
    <w:rsid w:val="00A45BFD"/>
    <w:rsid w:val="00A45F7A"/>
    <w:rsid w:val="00A46C18"/>
    <w:rsid w:val="00A475D6"/>
    <w:rsid w:val="00A47BB9"/>
    <w:rsid w:val="00A5067B"/>
    <w:rsid w:val="00A5146F"/>
    <w:rsid w:val="00A51E15"/>
    <w:rsid w:val="00A51FAC"/>
    <w:rsid w:val="00A52908"/>
    <w:rsid w:val="00A52A6C"/>
    <w:rsid w:val="00A53321"/>
    <w:rsid w:val="00A53B68"/>
    <w:rsid w:val="00A5422C"/>
    <w:rsid w:val="00A5551A"/>
    <w:rsid w:val="00A559E0"/>
    <w:rsid w:val="00A55C0C"/>
    <w:rsid w:val="00A55F5D"/>
    <w:rsid w:val="00A56E64"/>
    <w:rsid w:val="00A57732"/>
    <w:rsid w:val="00A57E2E"/>
    <w:rsid w:val="00A60570"/>
    <w:rsid w:val="00A606C1"/>
    <w:rsid w:val="00A60717"/>
    <w:rsid w:val="00A60B21"/>
    <w:rsid w:val="00A60C28"/>
    <w:rsid w:val="00A612D7"/>
    <w:rsid w:val="00A613A3"/>
    <w:rsid w:val="00A62334"/>
    <w:rsid w:val="00A6267A"/>
    <w:rsid w:val="00A643A8"/>
    <w:rsid w:val="00A64677"/>
    <w:rsid w:val="00A64FC7"/>
    <w:rsid w:val="00A65362"/>
    <w:rsid w:val="00A65460"/>
    <w:rsid w:val="00A6586D"/>
    <w:rsid w:val="00A65A64"/>
    <w:rsid w:val="00A66488"/>
    <w:rsid w:val="00A665E4"/>
    <w:rsid w:val="00A67226"/>
    <w:rsid w:val="00A675B1"/>
    <w:rsid w:val="00A67983"/>
    <w:rsid w:val="00A70A4B"/>
    <w:rsid w:val="00A71040"/>
    <w:rsid w:val="00A716AD"/>
    <w:rsid w:val="00A72897"/>
    <w:rsid w:val="00A72B83"/>
    <w:rsid w:val="00A73143"/>
    <w:rsid w:val="00A73154"/>
    <w:rsid w:val="00A735A6"/>
    <w:rsid w:val="00A74144"/>
    <w:rsid w:val="00A7436E"/>
    <w:rsid w:val="00A7467B"/>
    <w:rsid w:val="00A74CE1"/>
    <w:rsid w:val="00A74D42"/>
    <w:rsid w:val="00A750BB"/>
    <w:rsid w:val="00A755AC"/>
    <w:rsid w:val="00A755CD"/>
    <w:rsid w:val="00A76EE7"/>
    <w:rsid w:val="00A77560"/>
    <w:rsid w:val="00A804E9"/>
    <w:rsid w:val="00A81608"/>
    <w:rsid w:val="00A817F6"/>
    <w:rsid w:val="00A818F6"/>
    <w:rsid w:val="00A819B9"/>
    <w:rsid w:val="00A81A28"/>
    <w:rsid w:val="00A81BB8"/>
    <w:rsid w:val="00A81E59"/>
    <w:rsid w:val="00A834DF"/>
    <w:rsid w:val="00A83508"/>
    <w:rsid w:val="00A8376E"/>
    <w:rsid w:val="00A83A2B"/>
    <w:rsid w:val="00A83A66"/>
    <w:rsid w:val="00A83CD8"/>
    <w:rsid w:val="00A85149"/>
    <w:rsid w:val="00A8554C"/>
    <w:rsid w:val="00A85877"/>
    <w:rsid w:val="00A865A8"/>
    <w:rsid w:val="00A86FAD"/>
    <w:rsid w:val="00A879A2"/>
    <w:rsid w:val="00A90FAE"/>
    <w:rsid w:val="00A919D6"/>
    <w:rsid w:val="00A937EE"/>
    <w:rsid w:val="00A93FA6"/>
    <w:rsid w:val="00A94491"/>
    <w:rsid w:val="00A94B04"/>
    <w:rsid w:val="00A950F2"/>
    <w:rsid w:val="00A957EE"/>
    <w:rsid w:val="00A95810"/>
    <w:rsid w:val="00A95AC4"/>
    <w:rsid w:val="00A95AE6"/>
    <w:rsid w:val="00A95B0B"/>
    <w:rsid w:val="00A9626B"/>
    <w:rsid w:val="00A96A28"/>
    <w:rsid w:val="00A96D9F"/>
    <w:rsid w:val="00A972C7"/>
    <w:rsid w:val="00AA0865"/>
    <w:rsid w:val="00AA0FD5"/>
    <w:rsid w:val="00AA16D9"/>
    <w:rsid w:val="00AA1813"/>
    <w:rsid w:val="00AA1D34"/>
    <w:rsid w:val="00AA21ED"/>
    <w:rsid w:val="00AA3B4A"/>
    <w:rsid w:val="00AA4296"/>
    <w:rsid w:val="00AA4F00"/>
    <w:rsid w:val="00AA6D31"/>
    <w:rsid w:val="00AA7E8D"/>
    <w:rsid w:val="00AB02CA"/>
    <w:rsid w:val="00AB04E3"/>
    <w:rsid w:val="00AB0687"/>
    <w:rsid w:val="00AB0690"/>
    <w:rsid w:val="00AB18A6"/>
    <w:rsid w:val="00AB1BEE"/>
    <w:rsid w:val="00AB1E93"/>
    <w:rsid w:val="00AB204E"/>
    <w:rsid w:val="00AB3525"/>
    <w:rsid w:val="00AB3B01"/>
    <w:rsid w:val="00AB4127"/>
    <w:rsid w:val="00AB41A7"/>
    <w:rsid w:val="00AB5E42"/>
    <w:rsid w:val="00AB662D"/>
    <w:rsid w:val="00AB71A5"/>
    <w:rsid w:val="00AB7C1D"/>
    <w:rsid w:val="00AB7FB6"/>
    <w:rsid w:val="00AC02EF"/>
    <w:rsid w:val="00AC09C4"/>
    <w:rsid w:val="00AC0F54"/>
    <w:rsid w:val="00AC0FE9"/>
    <w:rsid w:val="00AC1511"/>
    <w:rsid w:val="00AC1656"/>
    <w:rsid w:val="00AC1C56"/>
    <w:rsid w:val="00AC23AD"/>
    <w:rsid w:val="00AC254B"/>
    <w:rsid w:val="00AC311B"/>
    <w:rsid w:val="00AC32EF"/>
    <w:rsid w:val="00AC3B12"/>
    <w:rsid w:val="00AC405C"/>
    <w:rsid w:val="00AC43DC"/>
    <w:rsid w:val="00AC473F"/>
    <w:rsid w:val="00AC59AA"/>
    <w:rsid w:val="00AC618D"/>
    <w:rsid w:val="00AC6940"/>
    <w:rsid w:val="00AC6D91"/>
    <w:rsid w:val="00AC6DE5"/>
    <w:rsid w:val="00AC74CD"/>
    <w:rsid w:val="00AC7506"/>
    <w:rsid w:val="00AC7F4A"/>
    <w:rsid w:val="00AD0203"/>
    <w:rsid w:val="00AD0A5C"/>
    <w:rsid w:val="00AD37E6"/>
    <w:rsid w:val="00AD48E2"/>
    <w:rsid w:val="00AD4E9F"/>
    <w:rsid w:val="00AD4F09"/>
    <w:rsid w:val="00AD5525"/>
    <w:rsid w:val="00AD6640"/>
    <w:rsid w:val="00AD69EE"/>
    <w:rsid w:val="00AD7A71"/>
    <w:rsid w:val="00AE0240"/>
    <w:rsid w:val="00AE03CF"/>
    <w:rsid w:val="00AE106E"/>
    <w:rsid w:val="00AE1754"/>
    <w:rsid w:val="00AE193D"/>
    <w:rsid w:val="00AE1FCE"/>
    <w:rsid w:val="00AE207D"/>
    <w:rsid w:val="00AE2113"/>
    <w:rsid w:val="00AE2377"/>
    <w:rsid w:val="00AE2DDF"/>
    <w:rsid w:val="00AE3196"/>
    <w:rsid w:val="00AE3966"/>
    <w:rsid w:val="00AE3A2A"/>
    <w:rsid w:val="00AE4588"/>
    <w:rsid w:val="00AE50DF"/>
    <w:rsid w:val="00AE5DC1"/>
    <w:rsid w:val="00AE5EBC"/>
    <w:rsid w:val="00AF0093"/>
    <w:rsid w:val="00AF0420"/>
    <w:rsid w:val="00AF056E"/>
    <w:rsid w:val="00AF0819"/>
    <w:rsid w:val="00AF0EE3"/>
    <w:rsid w:val="00AF1AB6"/>
    <w:rsid w:val="00AF1ED0"/>
    <w:rsid w:val="00AF2504"/>
    <w:rsid w:val="00AF2D13"/>
    <w:rsid w:val="00AF2F7E"/>
    <w:rsid w:val="00AF39DE"/>
    <w:rsid w:val="00AF4476"/>
    <w:rsid w:val="00AF5166"/>
    <w:rsid w:val="00AF527D"/>
    <w:rsid w:val="00AF52D5"/>
    <w:rsid w:val="00AF5870"/>
    <w:rsid w:val="00AF5B26"/>
    <w:rsid w:val="00AF5CDA"/>
    <w:rsid w:val="00AF6088"/>
    <w:rsid w:val="00AF65B6"/>
    <w:rsid w:val="00AF69EC"/>
    <w:rsid w:val="00AF6DEA"/>
    <w:rsid w:val="00B001CE"/>
    <w:rsid w:val="00B00A94"/>
    <w:rsid w:val="00B01FE5"/>
    <w:rsid w:val="00B028DD"/>
    <w:rsid w:val="00B0361D"/>
    <w:rsid w:val="00B04AAE"/>
    <w:rsid w:val="00B04BEE"/>
    <w:rsid w:val="00B04D8F"/>
    <w:rsid w:val="00B05780"/>
    <w:rsid w:val="00B05AF6"/>
    <w:rsid w:val="00B065DD"/>
    <w:rsid w:val="00B072C9"/>
    <w:rsid w:val="00B12010"/>
    <w:rsid w:val="00B12199"/>
    <w:rsid w:val="00B12329"/>
    <w:rsid w:val="00B124DB"/>
    <w:rsid w:val="00B12F29"/>
    <w:rsid w:val="00B13400"/>
    <w:rsid w:val="00B13628"/>
    <w:rsid w:val="00B137F2"/>
    <w:rsid w:val="00B14AD5"/>
    <w:rsid w:val="00B14D68"/>
    <w:rsid w:val="00B15851"/>
    <w:rsid w:val="00B15A19"/>
    <w:rsid w:val="00B16127"/>
    <w:rsid w:val="00B16216"/>
    <w:rsid w:val="00B201D3"/>
    <w:rsid w:val="00B201F6"/>
    <w:rsid w:val="00B2042D"/>
    <w:rsid w:val="00B21223"/>
    <w:rsid w:val="00B2150A"/>
    <w:rsid w:val="00B21A37"/>
    <w:rsid w:val="00B21AA5"/>
    <w:rsid w:val="00B22A45"/>
    <w:rsid w:val="00B239A4"/>
    <w:rsid w:val="00B23BE3"/>
    <w:rsid w:val="00B241B9"/>
    <w:rsid w:val="00B25136"/>
    <w:rsid w:val="00B2523C"/>
    <w:rsid w:val="00B25871"/>
    <w:rsid w:val="00B2596E"/>
    <w:rsid w:val="00B25BF6"/>
    <w:rsid w:val="00B25DB5"/>
    <w:rsid w:val="00B25E34"/>
    <w:rsid w:val="00B25F30"/>
    <w:rsid w:val="00B26F75"/>
    <w:rsid w:val="00B2773C"/>
    <w:rsid w:val="00B301F1"/>
    <w:rsid w:val="00B304B4"/>
    <w:rsid w:val="00B304FF"/>
    <w:rsid w:val="00B305B3"/>
    <w:rsid w:val="00B305DC"/>
    <w:rsid w:val="00B30A75"/>
    <w:rsid w:val="00B32324"/>
    <w:rsid w:val="00B3351A"/>
    <w:rsid w:val="00B3355D"/>
    <w:rsid w:val="00B33F50"/>
    <w:rsid w:val="00B34DA9"/>
    <w:rsid w:val="00B3521F"/>
    <w:rsid w:val="00B358C5"/>
    <w:rsid w:val="00B35FCA"/>
    <w:rsid w:val="00B36D16"/>
    <w:rsid w:val="00B377F5"/>
    <w:rsid w:val="00B40118"/>
    <w:rsid w:val="00B40361"/>
    <w:rsid w:val="00B40806"/>
    <w:rsid w:val="00B41241"/>
    <w:rsid w:val="00B4199A"/>
    <w:rsid w:val="00B419AE"/>
    <w:rsid w:val="00B41BE1"/>
    <w:rsid w:val="00B42582"/>
    <w:rsid w:val="00B42629"/>
    <w:rsid w:val="00B42A87"/>
    <w:rsid w:val="00B42DB9"/>
    <w:rsid w:val="00B43746"/>
    <w:rsid w:val="00B44D0D"/>
    <w:rsid w:val="00B44EA8"/>
    <w:rsid w:val="00B46EAB"/>
    <w:rsid w:val="00B47266"/>
    <w:rsid w:val="00B47A82"/>
    <w:rsid w:val="00B47EE5"/>
    <w:rsid w:val="00B510CA"/>
    <w:rsid w:val="00B512B0"/>
    <w:rsid w:val="00B516EA"/>
    <w:rsid w:val="00B51895"/>
    <w:rsid w:val="00B51975"/>
    <w:rsid w:val="00B52338"/>
    <w:rsid w:val="00B523DD"/>
    <w:rsid w:val="00B5298C"/>
    <w:rsid w:val="00B52D9B"/>
    <w:rsid w:val="00B5302E"/>
    <w:rsid w:val="00B53551"/>
    <w:rsid w:val="00B53D0B"/>
    <w:rsid w:val="00B541F9"/>
    <w:rsid w:val="00B54AB5"/>
    <w:rsid w:val="00B54E75"/>
    <w:rsid w:val="00B55858"/>
    <w:rsid w:val="00B560E3"/>
    <w:rsid w:val="00B5642A"/>
    <w:rsid w:val="00B60B86"/>
    <w:rsid w:val="00B60ED0"/>
    <w:rsid w:val="00B6103F"/>
    <w:rsid w:val="00B61211"/>
    <w:rsid w:val="00B61629"/>
    <w:rsid w:val="00B62C04"/>
    <w:rsid w:val="00B62D4A"/>
    <w:rsid w:val="00B63137"/>
    <w:rsid w:val="00B63902"/>
    <w:rsid w:val="00B6391A"/>
    <w:rsid w:val="00B63D20"/>
    <w:rsid w:val="00B63DF5"/>
    <w:rsid w:val="00B63E0A"/>
    <w:rsid w:val="00B64450"/>
    <w:rsid w:val="00B6450D"/>
    <w:rsid w:val="00B648F4"/>
    <w:rsid w:val="00B64D39"/>
    <w:rsid w:val="00B650BB"/>
    <w:rsid w:val="00B6536A"/>
    <w:rsid w:val="00B657B4"/>
    <w:rsid w:val="00B6755B"/>
    <w:rsid w:val="00B675F4"/>
    <w:rsid w:val="00B6773F"/>
    <w:rsid w:val="00B67898"/>
    <w:rsid w:val="00B6799B"/>
    <w:rsid w:val="00B67A36"/>
    <w:rsid w:val="00B705E9"/>
    <w:rsid w:val="00B7064A"/>
    <w:rsid w:val="00B70720"/>
    <w:rsid w:val="00B70781"/>
    <w:rsid w:val="00B7128A"/>
    <w:rsid w:val="00B71788"/>
    <w:rsid w:val="00B717AA"/>
    <w:rsid w:val="00B718D0"/>
    <w:rsid w:val="00B71950"/>
    <w:rsid w:val="00B71D1D"/>
    <w:rsid w:val="00B71D32"/>
    <w:rsid w:val="00B71DC0"/>
    <w:rsid w:val="00B726DC"/>
    <w:rsid w:val="00B727DE"/>
    <w:rsid w:val="00B7334F"/>
    <w:rsid w:val="00B73ADB"/>
    <w:rsid w:val="00B73C1A"/>
    <w:rsid w:val="00B741D3"/>
    <w:rsid w:val="00B7447A"/>
    <w:rsid w:val="00B74A1E"/>
    <w:rsid w:val="00B74BC9"/>
    <w:rsid w:val="00B757A3"/>
    <w:rsid w:val="00B76844"/>
    <w:rsid w:val="00B76FD4"/>
    <w:rsid w:val="00B7710C"/>
    <w:rsid w:val="00B77F4E"/>
    <w:rsid w:val="00B77F5A"/>
    <w:rsid w:val="00B80D9A"/>
    <w:rsid w:val="00B80E8F"/>
    <w:rsid w:val="00B812EA"/>
    <w:rsid w:val="00B8200E"/>
    <w:rsid w:val="00B82B1C"/>
    <w:rsid w:val="00B8328B"/>
    <w:rsid w:val="00B832CE"/>
    <w:rsid w:val="00B84437"/>
    <w:rsid w:val="00B863EA"/>
    <w:rsid w:val="00B86B9D"/>
    <w:rsid w:val="00B86DA5"/>
    <w:rsid w:val="00B86E15"/>
    <w:rsid w:val="00B87931"/>
    <w:rsid w:val="00B87F25"/>
    <w:rsid w:val="00B9068D"/>
    <w:rsid w:val="00B90B6A"/>
    <w:rsid w:val="00B90EA6"/>
    <w:rsid w:val="00B90FC9"/>
    <w:rsid w:val="00B93252"/>
    <w:rsid w:val="00B9413F"/>
    <w:rsid w:val="00B94C3E"/>
    <w:rsid w:val="00B94D3E"/>
    <w:rsid w:val="00B94F35"/>
    <w:rsid w:val="00B9589F"/>
    <w:rsid w:val="00B95FBD"/>
    <w:rsid w:val="00B961E7"/>
    <w:rsid w:val="00B96F31"/>
    <w:rsid w:val="00B97068"/>
    <w:rsid w:val="00B97216"/>
    <w:rsid w:val="00B97410"/>
    <w:rsid w:val="00B97BC7"/>
    <w:rsid w:val="00BA0157"/>
    <w:rsid w:val="00BA0B01"/>
    <w:rsid w:val="00BA1F54"/>
    <w:rsid w:val="00BA2343"/>
    <w:rsid w:val="00BA237F"/>
    <w:rsid w:val="00BA2450"/>
    <w:rsid w:val="00BA3630"/>
    <w:rsid w:val="00BA3E92"/>
    <w:rsid w:val="00BA40F0"/>
    <w:rsid w:val="00BA425B"/>
    <w:rsid w:val="00BA449B"/>
    <w:rsid w:val="00BA456E"/>
    <w:rsid w:val="00BA5239"/>
    <w:rsid w:val="00BA615A"/>
    <w:rsid w:val="00BA6547"/>
    <w:rsid w:val="00BA695B"/>
    <w:rsid w:val="00BA6CE9"/>
    <w:rsid w:val="00BA7483"/>
    <w:rsid w:val="00BA76C9"/>
    <w:rsid w:val="00BA7715"/>
    <w:rsid w:val="00BA78B3"/>
    <w:rsid w:val="00BA79FD"/>
    <w:rsid w:val="00BB0E6C"/>
    <w:rsid w:val="00BB0FA2"/>
    <w:rsid w:val="00BB16E0"/>
    <w:rsid w:val="00BB1BCC"/>
    <w:rsid w:val="00BB1D1F"/>
    <w:rsid w:val="00BB300D"/>
    <w:rsid w:val="00BB3126"/>
    <w:rsid w:val="00BB37FC"/>
    <w:rsid w:val="00BB5E4D"/>
    <w:rsid w:val="00BB678B"/>
    <w:rsid w:val="00BB6815"/>
    <w:rsid w:val="00BB69BA"/>
    <w:rsid w:val="00BB76B9"/>
    <w:rsid w:val="00BB7778"/>
    <w:rsid w:val="00BB7935"/>
    <w:rsid w:val="00BC12EE"/>
    <w:rsid w:val="00BC2068"/>
    <w:rsid w:val="00BC2F09"/>
    <w:rsid w:val="00BC4151"/>
    <w:rsid w:val="00BC4164"/>
    <w:rsid w:val="00BC41CD"/>
    <w:rsid w:val="00BC4AB9"/>
    <w:rsid w:val="00BC5460"/>
    <w:rsid w:val="00BC59EA"/>
    <w:rsid w:val="00BC5A93"/>
    <w:rsid w:val="00BC5C3F"/>
    <w:rsid w:val="00BC60B8"/>
    <w:rsid w:val="00BC6111"/>
    <w:rsid w:val="00BC6154"/>
    <w:rsid w:val="00BC641E"/>
    <w:rsid w:val="00BC6451"/>
    <w:rsid w:val="00BC674F"/>
    <w:rsid w:val="00BD045E"/>
    <w:rsid w:val="00BD0704"/>
    <w:rsid w:val="00BD0814"/>
    <w:rsid w:val="00BD0C55"/>
    <w:rsid w:val="00BD126F"/>
    <w:rsid w:val="00BD1AFC"/>
    <w:rsid w:val="00BD2CE1"/>
    <w:rsid w:val="00BD2DD1"/>
    <w:rsid w:val="00BD3A1A"/>
    <w:rsid w:val="00BD3B63"/>
    <w:rsid w:val="00BD3FC0"/>
    <w:rsid w:val="00BD4B2F"/>
    <w:rsid w:val="00BD4BB6"/>
    <w:rsid w:val="00BD4CF5"/>
    <w:rsid w:val="00BD51D7"/>
    <w:rsid w:val="00BD52E4"/>
    <w:rsid w:val="00BD5817"/>
    <w:rsid w:val="00BD58DE"/>
    <w:rsid w:val="00BD5BFA"/>
    <w:rsid w:val="00BD5E42"/>
    <w:rsid w:val="00BD6634"/>
    <w:rsid w:val="00BD66AB"/>
    <w:rsid w:val="00BD6962"/>
    <w:rsid w:val="00BD6AC6"/>
    <w:rsid w:val="00BD7113"/>
    <w:rsid w:val="00BD7276"/>
    <w:rsid w:val="00BD7A9C"/>
    <w:rsid w:val="00BE1473"/>
    <w:rsid w:val="00BE17B2"/>
    <w:rsid w:val="00BE17F0"/>
    <w:rsid w:val="00BE1D3E"/>
    <w:rsid w:val="00BE1D90"/>
    <w:rsid w:val="00BE231D"/>
    <w:rsid w:val="00BE27B8"/>
    <w:rsid w:val="00BE36E7"/>
    <w:rsid w:val="00BE696D"/>
    <w:rsid w:val="00BE7285"/>
    <w:rsid w:val="00BE7C9D"/>
    <w:rsid w:val="00BE7CBF"/>
    <w:rsid w:val="00BF05E5"/>
    <w:rsid w:val="00BF065E"/>
    <w:rsid w:val="00BF1C14"/>
    <w:rsid w:val="00BF21C0"/>
    <w:rsid w:val="00BF2B10"/>
    <w:rsid w:val="00BF44B2"/>
    <w:rsid w:val="00BF653D"/>
    <w:rsid w:val="00BF69A6"/>
    <w:rsid w:val="00BF6C84"/>
    <w:rsid w:val="00BF6CB9"/>
    <w:rsid w:val="00BF7201"/>
    <w:rsid w:val="00BF7605"/>
    <w:rsid w:val="00BF7B97"/>
    <w:rsid w:val="00C002E4"/>
    <w:rsid w:val="00C00645"/>
    <w:rsid w:val="00C0080C"/>
    <w:rsid w:val="00C0115D"/>
    <w:rsid w:val="00C01FCE"/>
    <w:rsid w:val="00C03144"/>
    <w:rsid w:val="00C03AD4"/>
    <w:rsid w:val="00C04326"/>
    <w:rsid w:val="00C04EE1"/>
    <w:rsid w:val="00C053AE"/>
    <w:rsid w:val="00C05470"/>
    <w:rsid w:val="00C058DD"/>
    <w:rsid w:val="00C07190"/>
    <w:rsid w:val="00C07230"/>
    <w:rsid w:val="00C07AE2"/>
    <w:rsid w:val="00C07EE4"/>
    <w:rsid w:val="00C105EF"/>
    <w:rsid w:val="00C108EA"/>
    <w:rsid w:val="00C10DBD"/>
    <w:rsid w:val="00C11E18"/>
    <w:rsid w:val="00C1441E"/>
    <w:rsid w:val="00C14548"/>
    <w:rsid w:val="00C149EB"/>
    <w:rsid w:val="00C15366"/>
    <w:rsid w:val="00C157DF"/>
    <w:rsid w:val="00C15E71"/>
    <w:rsid w:val="00C1667A"/>
    <w:rsid w:val="00C16D7A"/>
    <w:rsid w:val="00C16DAA"/>
    <w:rsid w:val="00C17CBB"/>
    <w:rsid w:val="00C2034B"/>
    <w:rsid w:val="00C20487"/>
    <w:rsid w:val="00C207AF"/>
    <w:rsid w:val="00C20DEE"/>
    <w:rsid w:val="00C20E15"/>
    <w:rsid w:val="00C21085"/>
    <w:rsid w:val="00C2174A"/>
    <w:rsid w:val="00C21E98"/>
    <w:rsid w:val="00C22AFB"/>
    <w:rsid w:val="00C22B0D"/>
    <w:rsid w:val="00C22D2D"/>
    <w:rsid w:val="00C22F12"/>
    <w:rsid w:val="00C23C11"/>
    <w:rsid w:val="00C24017"/>
    <w:rsid w:val="00C247B6"/>
    <w:rsid w:val="00C248B7"/>
    <w:rsid w:val="00C24B9A"/>
    <w:rsid w:val="00C24E60"/>
    <w:rsid w:val="00C24FE8"/>
    <w:rsid w:val="00C25DB9"/>
    <w:rsid w:val="00C263DC"/>
    <w:rsid w:val="00C2644F"/>
    <w:rsid w:val="00C266C4"/>
    <w:rsid w:val="00C271E9"/>
    <w:rsid w:val="00C2764A"/>
    <w:rsid w:val="00C32031"/>
    <w:rsid w:val="00C3213C"/>
    <w:rsid w:val="00C324B4"/>
    <w:rsid w:val="00C325FD"/>
    <w:rsid w:val="00C333B0"/>
    <w:rsid w:val="00C3374D"/>
    <w:rsid w:val="00C34464"/>
    <w:rsid w:val="00C34674"/>
    <w:rsid w:val="00C34948"/>
    <w:rsid w:val="00C34D41"/>
    <w:rsid w:val="00C35B89"/>
    <w:rsid w:val="00C36333"/>
    <w:rsid w:val="00C37332"/>
    <w:rsid w:val="00C37A42"/>
    <w:rsid w:val="00C4007E"/>
    <w:rsid w:val="00C41665"/>
    <w:rsid w:val="00C422B9"/>
    <w:rsid w:val="00C428B5"/>
    <w:rsid w:val="00C42E8B"/>
    <w:rsid w:val="00C43767"/>
    <w:rsid w:val="00C43F60"/>
    <w:rsid w:val="00C44549"/>
    <w:rsid w:val="00C45257"/>
    <w:rsid w:val="00C46A58"/>
    <w:rsid w:val="00C46BE2"/>
    <w:rsid w:val="00C4763B"/>
    <w:rsid w:val="00C47682"/>
    <w:rsid w:val="00C506BB"/>
    <w:rsid w:val="00C5137D"/>
    <w:rsid w:val="00C51452"/>
    <w:rsid w:val="00C52269"/>
    <w:rsid w:val="00C522CB"/>
    <w:rsid w:val="00C527B5"/>
    <w:rsid w:val="00C52E31"/>
    <w:rsid w:val="00C53568"/>
    <w:rsid w:val="00C55716"/>
    <w:rsid w:val="00C56BF6"/>
    <w:rsid w:val="00C572AA"/>
    <w:rsid w:val="00C577DA"/>
    <w:rsid w:val="00C6069A"/>
    <w:rsid w:val="00C61169"/>
    <w:rsid w:val="00C61174"/>
    <w:rsid w:val="00C611F8"/>
    <w:rsid w:val="00C61FE8"/>
    <w:rsid w:val="00C6227C"/>
    <w:rsid w:val="00C62B55"/>
    <w:rsid w:val="00C62EAE"/>
    <w:rsid w:val="00C630FE"/>
    <w:rsid w:val="00C63C01"/>
    <w:rsid w:val="00C6442C"/>
    <w:rsid w:val="00C64686"/>
    <w:rsid w:val="00C6468C"/>
    <w:rsid w:val="00C649ED"/>
    <w:rsid w:val="00C64CE8"/>
    <w:rsid w:val="00C6590B"/>
    <w:rsid w:val="00C660FD"/>
    <w:rsid w:val="00C661A6"/>
    <w:rsid w:val="00C66398"/>
    <w:rsid w:val="00C6683D"/>
    <w:rsid w:val="00C66888"/>
    <w:rsid w:val="00C66E0C"/>
    <w:rsid w:val="00C67091"/>
    <w:rsid w:val="00C6737F"/>
    <w:rsid w:val="00C6779F"/>
    <w:rsid w:val="00C67A4C"/>
    <w:rsid w:val="00C70A32"/>
    <w:rsid w:val="00C71064"/>
    <w:rsid w:val="00C715AD"/>
    <w:rsid w:val="00C7220E"/>
    <w:rsid w:val="00C73366"/>
    <w:rsid w:val="00C751ED"/>
    <w:rsid w:val="00C757A3"/>
    <w:rsid w:val="00C757EC"/>
    <w:rsid w:val="00C75B4F"/>
    <w:rsid w:val="00C809D2"/>
    <w:rsid w:val="00C80B51"/>
    <w:rsid w:val="00C80F36"/>
    <w:rsid w:val="00C8199F"/>
    <w:rsid w:val="00C81B6C"/>
    <w:rsid w:val="00C81CAB"/>
    <w:rsid w:val="00C81F4D"/>
    <w:rsid w:val="00C82417"/>
    <w:rsid w:val="00C82629"/>
    <w:rsid w:val="00C83B02"/>
    <w:rsid w:val="00C83E82"/>
    <w:rsid w:val="00C85013"/>
    <w:rsid w:val="00C858D3"/>
    <w:rsid w:val="00C85985"/>
    <w:rsid w:val="00C87B4A"/>
    <w:rsid w:val="00C90762"/>
    <w:rsid w:val="00C908CA"/>
    <w:rsid w:val="00C9146A"/>
    <w:rsid w:val="00C91E6C"/>
    <w:rsid w:val="00C91F30"/>
    <w:rsid w:val="00C924EB"/>
    <w:rsid w:val="00C92E3F"/>
    <w:rsid w:val="00C92F76"/>
    <w:rsid w:val="00C93620"/>
    <w:rsid w:val="00C93D06"/>
    <w:rsid w:val="00C946D7"/>
    <w:rsid w:val="00C9488E"/>
    <w:rsid w:val="00C94A30"/>
    <w:rsid w:val="00C95520"/>
    <w:rsid w:val="00C95E01"/>
    <w:rsid w:val="00C9684F"/>
    <w:rsid w:val="00C96E04"/>
    <w:rsid w:val="00C972B8"/>
    <w:rsid w:val="00C97B05"/>
    <w:rsid w:val="00C97CA7"/>
    <w:rsid w:val="00CA0DAB"/>
    <w:rsid w:val="00CA1607"/>
    <w:rsid w:val="00CA1D9E"/>
    <w:rsid w:val="00CA1DF3"/>
    <w:rsid w:val="00CA252E"/>
    <w:rsid w:val="00CA26D0"/>
    <w:rsid w:val="00CA32A5"/>
    <w:rsid w:val="00CA33F8"/>
    <w:rsid w:val="00CA3884"/>
    <w:rsid w:val="00CA3DFF"/>
    <w:rsid w:val="00CA3EF4"/>
    <w:rsid w:val="00CA41C2"/>
    <w:rsid w:val="00CA4E2C"/>
    <w:rsid w:val="00CA5183"/>
    <w:rsid w:val="00CA5AEC"/>
    <w:rsid w:val="00CA5CD8"/>
    <w:rsid w:val="00CA72B1"/>
    <w:rsid w:val="00CA7681"/>
    <w:rsid w:val="00CA7CC2"/>
    <w:rsid w:val="00CB086D"/>
    <w:rsid w:val="00CB0AAE"/>
    <w:rsid w:val="00CB0DD4"/>
    <w:rsid w:val="00CB1BD4"/>
    <w:rsid w:val="00CB227A"/>
    <w:rsid w:val="00CB2597"/>
    <w:rsid w:val="00CB3458"/>
    <w:rsid w:val="00CB362E"/>
    <w:rsid w:val="00CB4867"/>
    <w:rsid w:val="00CB4A96"/>
    <w:rsid w:val="00CB5442"/>
    <w:rsid w:val="00CB547A"/>
    <w:rsid w:val="00CB5653"/>
    <w:rsid w:val="00CB5BCE"/>
    <w:rsid w:val="00CB6E7F"/>
    <w:rsid w:val="00CB6F95"/>
    <w:rsid w:val="00CB723A"/>
    <w:rsid w:val="00CB7CD5"/>
    <w:rsid w:val="00CC06E4"/>
    <w:rsid w:val="00CC0A6B"/>
    <w:rsid w:val="00CC13B7"/>
    <w:rsid w:val="00CC165B"/>
    <w:rsid w:val="00CC1CC0"/>
    <w:rsid w:val="00CC29C4"/>
    <w:rsid w:val="00CC3583"/>
    <w:rsid w:val="00CC3EEF"/>
    <w:rsid w:val="00CC429A"/>
    <w:rsid w:val="00CC4BB2"/>
    <w:rsid w:val="00CC5BF6"/>
    <w:rsid w:val="00CC5DF4"/>
    <w:rsid w:val="00CC61F1"/>
    <w:rsid w:val="00CC7348"/>
    <w:rsid w:val="00CC7B24"/>
    <w:rsid w:val="00CC7C05"/>
    <w:rsid w:val="00CD035A"/>
    <w:rsid w:val="00CD05B1"/>
    <w:rsid w:val="00CD1507"/>
    <w:rsid w:val="00CD158A"/>
    <w:rsid w:val="00CD2A3E"/>
    <w:rsid w:val="00CD3774"/>
    <w:rsid w:val="00CD45D0"/>
    <w:rsid w:val="00CD5D17"/>
    <w:rsid w:val="00CD633B"/>
    <w:rsid w:val="00CD67CB"/>
    <w:rsid w:val="00CD6D3C"/>
    <w:rsid w:val="00CD6E8F"/>
    <w:rsid w:val="00CD6F1B"/>
    <w:rsid w:val="00CD72B4"/>
    <w:rsid w:val="00CE00B8"/>
    <w:rsid w:val="00CE0EC0"/>
    <w:rsid w:val="00CE14DC"/>
    <w:rsid w:val="00CE1CF4"/>
    <w:rsid w:val="00CE2038"/>
    <w:rsid w:val="00CE2254"/>
    <w:rsid w:val="00CE34A2"/>
    <w:rsid w:val="00CE3731"/>
    <w:rsid w:val="00CE3749"/>
    <w:rsid w:val="00CE3C93"/>
    <w:rsid w:val="00CE3EE0"/>
    <w:rsid w:val="00CE3F2D"/>
    <w:rsid w:val="00CE451B"/>
    <w:rsid w:val="00CE54DF"/>
    <w:rsid w:val="00CE5F6F"/>
    <w:rsid w:val="00CE6EE6"/>
    <w:rsid w:val="00CE6F91"/>
    <w:rsid w:val="00CE781B"/>
    <w:rsid w:val="00CE7F35"/>
    <w:rsid w:val="00CF1F85"/>
    <w:rsid w:val="00CF288C"/>
    <w:rsid w:val="00CF3507"/>
    <w:rsid w:val="00CF4C35"/>
    <w:rsid w:val="00CF5810"/>
    <w:rsid w:val="00CF5E38"/>
    <w:rsid w:val="00CF6659"/>
    <w:rsid w:val="00CF6778"/>
    <w:rsid w:val="00CF6F59"/>
    <w:rsid w:val="00D007FA"/>
    <w:rsid w:val="00D011CF"/>
    <w:rsid w:val="00D01F24"/>
    <w:rsid w:val="00D02437"/>
    <w:rsid w:val="00D025F2"/>
    <w:rsid w:val="00D0275B"/>
    <w:rsid w:val="00D02B7B"/>
    <w:rsid w:val="00D0365A"/>
    <w:rsid w:val="00D04BAA"/>
    <w:rsid w:val="00D0590B"/>
    <w:rsid w:val="00D06107"/>
    <w:rsid w:val="00D06274"/>
    <w:rsid w:val="00D064BF"/>
    <w:rsid w:val="00D06B78"/>
    <w:rsid w:val="00D0728B"/>
    <w:rsid w:val="00D107DF"/>
    <w:rsid w:val="00D10EB4"/>
    <w:rsid w:val="00D11FE5"/>
    <w:rsid w:val="00D1206C"/>
    <w:rsid w:val="00D139FB"/>
    <w:rsid w:val="00D13D8D"/>
    <w:rsid w:val="00D140BC"/>
    <w:rsid w:val="00D141B9"/>
    <w:rsid w:val="00D14298"/>
    <w:rsid w:val="00D157C8"/>
    <w:rsid w:val="00D16223"/>
    <w:rsid w:val="00D177E6"/>
    <w:rsid w:val="00D200DF"/>
    <w:rsid w:val="00D2021B"/>
    <w:rsid w:val="00D20568"/>
    <w:rsid w:val="00D213C5"/>
    <w:rsid w:val="00D218E7"/>
    <w:rsid w:val="00D22099"/>
    <w:rsid w:val="00D227BF"/>
    <w:rsid w:val="00D22BFB"/>
    <w:rsid w:val="00D23F34"/>
    <w:rsid w:val="00D23FE7"/>
    <w:rsid w:val="00D243F2"/>
    <w:rsid w:val="00D24675"/>
    <w:rsid w:val="00D25688"/>
    <w:rsid w:val="00D25D41"/>
    <w:rsid w:val="00D2711B"/>
    <w:rsid w:val="00D278CF"/>
    <w:rsid w:val="00D3024A"/>
    <w:rsid w:val="00D302D8"/>
    <w:rsid w:val="00D30EBF"/>
    <w:rsid w:val="00D31A9C"/>
    <w:rsid w:val="00D31F4B"/>
    <w:rsid w:val="00D3266A"/>
    <w:rsid w:val="00D32B0F"/>
    <w:rsid w:val="00D332DF"/>
    <w:rsid w:val="00D3392C"/>
    <w:rsid w:val="00D33BFB"/>
    <w:rsid w:val="00D3411B"/>
    <w:rsid w:val="00D34306"/>
    <w:rsid w:val="00D3445C"/>
    <w:rsid w:val="00D344AA"/>
    <w:rsid w:val="00D3487D"/>
    <w:rsid w:val="00D34979"/>
    <w:rsid w:val="00D35089"/>
    <w:rsid w:val="00D35707"/>
    <w:rsid w:val="00D35E5A"/>
    <w:rsid w:val="00D3610C"/>
    <w:rsid w:val="00D36F85"/>
    <w:rsid w:val="00D37415"/>
    <w:rsid w:val="00D3763B"/>
    <w:rsid w:val="00D37C20"/>
    <w:rsid w:val="00D4018A"/>
    <w:rsid w:val="00D403E3"/>
    <w:rsid w:val="00D40929"/>
    <w:rsid w:val="00D4093D"/>
    <w:rsid w:val="00D41923"/>
    <w:rsid w:val="00D4253C"/>
    <w:rsid w:val="00D4287E"/>
    <w:rsid w:val="00D432B2"/>
    <w:rsid w:val="00D4372D"/>
    <w:rsid w:val="00D4573F"/>
    <w:rsid w:val="00D462D6"/>
    <w:rsid w:val="00D468D8"/>
    <w:rsid w:val="00D469E3"/>
    <w:rsid w:val="00D506C4"/>
    <w:rsid w:val="00D5208A"/>
    <w:rsid w:val="00D535F7"/>
    <w:rsid w:val="00D53BD4"/>
    <w:rsid w:val="00D543AA"/>
    <w:rsid w:val="00D54499"/>
    <w:rsid w:val="00D546A0"/>
    <w:rsid w:val="00D553C1"/>
    <w:rsid w:val="00D559BF"/>
    <w:rsid w:val="00D55FA3"/>
    <w:rsid w:val="00D565C2"/>
    <w:rsid w:val="00D566AB"/>
    <w:rsid w:val="00D56728"/>
    <w:rsid w:val="00D56F04"/>
    <w:rsid w:val="00D60457"/>
    <w:rsid w:val="00D60EAC"/>
    <w:rsid w:val="00D60F7D"/>
    <w:rsid w:val="00D614DE"/>
    <w:rsid w:val="00D62C9C"/>
    <w:rsid w:val="00D6305C"/>
    <w:rsid w:val="00D6317D"/>
    <w:rsid w:val="00D64ADA"/>
    <w:rsid w:val="00D64CD7"/>
    <w:rsid w:val="00D64E66"/>
    <w:rsid w:val="00D660BB"/>
    <w:rsid w:val="00D661D3"/>
    <w:rsid w:val="00D66474"/>
    <w:rsid w:val="00D66765"/>
    <w:rsid w:val="00D6793D"/>
    <w:rsid w:val="00D67D7E"/>
    <w:rsid w:val="00D7041E"/>
    <w:rsid w:val="00D70F1E"/>
    <w:rsid w:val="00D718FB"/>
    <w:rsid w:val="00D71931"/>
    <w:rsid w:val="00D71ECB"/>
    <w:rsid w:val="00D724A9"/>
    <w:rsid w:val="00D72A1E"/>
    <w:rsid w:val="00D72F38"/>
    <w:rsid w:val="00D7433B"/>
    <w:rsid w:val="00D747C5"/>
    <w:rsid w:val="00D74CF0"/>
    <w:rsid w:val="00D74E97"/>
    <w:rsid w:val="00D74F96"/>
    <w:rsid w:val="00D753F9"/>
    <w:rsid w:val="00D7566A"/>
    <w:rsid w:val="00D758EF"/>
    <w:rsid w:val="00D76145"/>
    <w:rsid w:val="00D76219"/>
    <w:rsid w:val="00D7739C"/>
    <w:rsid w:val="00D77B5D"/>
    <w:rsid w:val="00D80C14"/>
    <w:rsid w:val="00D81DAF"/>
    <w:rsid w:val="00D8222C"/>
    <w:rsid w:val="00D824B6"/>
    <w:rsid w:val="00D82C39"/>
    <w:rsid w:val="00D83C78"/>
    <w:rsid w:val="00D840A9"/>
    <w:rsid w:val="00D843EB"/>
    <w:rsid w:val="00D8448C"/>
    <w:rsid w:val="00D85AE3"/>
    <w:rsid w:val="00D86AE5"/>
    <w:rsid w:val="00D87268"/>
    <w:rsid w:val="00D90A19"/>
    <w:rsid w:val="00D90D34"/>
    <w:rsid w:val="00D90D68"/>
    <w:rsid w:val="00D90DEF"/>
    <w:rsid w:val="00D915F1"/>
    <w:rsid w:val="00D9240C"/>
    <w:rsid w:val="00D92866"/>
    <w:rsid w:val="00D92A5E"/>
    <w:rsid w:val="00D936EA"/>
    <w:rsid w:val="00D93F55"/>
    <w:rsid w:val="00D93F5C"/>
    <w:rsid w:val="00D94A84"/>
    <w:rsid w:val="00D94B79"/>
    <w:rsid w:val="00D96146"/>
    <w:rsid w:val="00D96D29"/>
    <w:rsid w:val="00D972AF"/>
    <w:rsid w:val="00D9785E"/>
    <w:rsid w:val="00D97E37"/>
    <w:rsid w:val="00DA01DA"/>
    <w:rsid w:val="00DA01F9"/>
    <w:rsid w:val="00DA031B"/>
    <w:rsid w:val="00DA0840"/>
    <w:rsid w:val="00DA1E3B"/>
    <w:rsid w:val="00DA27CD"/>
    <w:rsid w:val="00DA3A24"/>
    <w:rsid w:val="00DA3BB5"/>
    <w:rsid w:val="00DA3EC5"/>
    <w:rsid w:val="00DA3EEB"/>
    <w:rsid w:val="00DA40C8"/>
    <w:rsid w:val="00DA453C"/>
    <w:rsid w:val="00DA4A20"/>
    <w:rsid w:val="00DA4D6A"/>
    <w:rsid w:val="00DA5370"/>
    <w:rsid w:val="00DA54D0"/>
    <w:rsid w:val="00DA64DA"/>
    <w:rsid w:val="00DA6FC7"/>
    <w:rsid w:val="00DA7255"/>
    <w:rsid w:val="00DA74D5"/>
    <w:rsid w:val="00DA7590"/>
    <w:rsid w:val="00DA7593"/>
    <w:rsid w:val="00DB00AB"/>
    <w:rsid w:val="00DB08E6"/>
    <w:rsid w:val="00DB134C"/>
    <w:rsid w:val="00DB187A"/>
    <w:rsid w:val="00DB1FA2"/>
    <w:rsid w:val="00DB3F00"/>
    <w:rsid w:val="00DB3FF4"/>
    <w:rsid w:val="00DB5BB7"/>
    <w:rsid w:val="00DB61F6"/>
    <w:rsid w:val="00DB7234"/>
    <w:rsid w:val="00DB7373"/>
    <w:rsid w:val="00DB77F9"/>
    <w:rsid w:val="00DB7AA1"/>
    <w:rsid w:val="00DC0E6E"/>
    <w:rsid w:val="00DC1CDF"/>
    <w:rsid w:val="00DC2083"/>
    <w:rsid w:val="00DC2C74"/>
    <w:rsid w:val="00DC2F31"/>
    <w:rsid w:val="00DC337E"/>
    <w:rsid w:val="00DC39BD"/>
    <w:rsid w:val="00DC3CB3"/>
    <w:rsid w:val="00DC4112"/>
    <w:rsid w:val="00DC4E68"/>
    <w:rsid w:val="00DC50AB"/>
    <w:rsid w:val="00DC51B7"/>
    <w:rsid w:val="00DC6286"/>
    <w:rsid w:val="00DC64AB"/>
    <w:rsid w:val="00DD042E"/>
    <w:rsid w:val="00DD077C"/>
    <w:rsid w:val="00DD09C8"/>
    <w:rsid w:val="00DD0C0C"/>
    <w:rsid w:val="00DD29DF"/>
    <w:rsid w:val="00DD3E08"/>
    <w:rsid w:val="00DD4162"/>
    <w:rsid w:val="00DD4191"/>
    <w:rsid w:val="00DD4DCD"/>
    <w:rsid w:val="00DD4E37"/>
    <w:rsid w:val="00DD53DF"/>
    <w:rsid w:val="00DD54A6"/>
    <w:rsid w:val="00DD5908"/>
    <w:rsid w:val="00DD5D9F"/>
    <w:rsid w:val="00DD6313"/>
    <w:rsid w:val="00DD6779"/>
    <w:rsid w:val="00DD69B5"/>
    <w:rsid w:val="00DD7F48"/>
    <w:rsid w:val="00DE0947"/>
    <w:rsid w:val="00DE0DEB"/>
    <w:rsid w:val="00DE1006"/>
    <w:rsid w:val="00DE1707"/>
    <w:rsid w:val="00DE1D8E"/>
    <w:rsid w:val="00DE23CF"/>
    <w:rsid w:val="00DE23DC"/>
    <w:rsid w:val="00DE39C2"/>
    <w:rsid w:val="00DE3C1B"/>
    <w:rsid w:val="00DE3F0B"/>
    <w:rsid w:val="00DE4390"/>
    <w:rsid w:val="00DE43E9"/>
    <w:rsid w:val="00DE4682"/>
    <w:rsid w:val="00DE4A82"/>
    <w:rsid w:val="00DE54D6"/>
    <w:rsid w:val="00DE5FE9"/>
    <w:rsid w:val="00DE63E2"/>
    <w:rsid w:val="00DE6BE3"/>
    <w:rsid w:val="00DE7084"/>
    <w:rsid w:val="00DE77B6"/>
    <w:rsid w:val="00DE7955"/>
    <w:rsid w:val="00DF0411"/>
    <w:rsid w:val="00DF0707"/>
    <w:rsid w:val="00DF0A80"/>
    <w:rsid w:val="00DF116C"/>
    <w:rsid w:val="00DF1581"/>
    <w:rsid w:val="00DF169A"/>
    <w:rsid w:val="00DF1823"/>
    <w:rsid w:val="00DF20E5"/>
    <w:rsid w:val="00DF2A83"/>
    <w:rsid w:val="00DF4AE6"/>
    <w:rsid w:val="00DF51D8"/>
    <w:rsid w:val="00DF65AF"/>
    <w:rsid w:val="00DF67BB"/>
    <w:rsid w:val="00DF6CB5"/>
    <w:rsid w:val="00DF6EC2"/>
    <w:rsid w:val="00DF6FEF"/>
    <w:rsid w:val="00DF7127"/>
    <w:rsid w:val="00E00330"/>
    <w:rsid w:val="00E006CA"/>
    <w:rsid w:val="00E00B03"/>
    <w:rsid w:val="00E00CD7"/>
    <w:rsid w:val="00E00E5B"/>
    <w:rsid w:val="00E01103"/>
    <w:rsid w:val="00E0120E"/>
    <w:rsid w:val="00E0170A"/>
    <w:rsid w:val="00E01FA4"/>
    <w:rsid w:val="00E03816"/>
    <w:rsid w:val="00E03A14"/>
    <w:rsid w:val="00E03BB0"/>
    <w:rsid w:val="00E04C0D"/>
    <w:rsid w:val="00E04C5F"/>
    <w:rsid w:val="00E04C65"/>
    <w:rsid w:val="00E04D78"/>
    <w:rsid w:val="00E05293"/>
    <w:rsid w:val="00E05715"/>
    <w:rsid w:val="00E05E71"/>
    <w:rsid w:val="00E066E5"/>
    <w:rsid w:val="00E0692E"/>
    <w:rsid w:val="00E06B39"/>
    <w:rsid w:val="00E07636"/>
    <w:rsid w:val="00E07F0C"/>
    <w:rsid w:val="00E1050D"/>
    <w:rsid w:val="00E106BA"/>
    <w:rsid w:val="00E10926"/>
    <w:rsid w:val="00E10E76"/>
    <w:rsid w:val="00E10F9A"/>
    <w:rsid w:val="00E1117D"/>
    <w:rsid w:val="00E1161B"/>
    <w:rsid w:val="00E11A72"/>
    <w:rsid w:val="00E123FA"/>
    <w:rsid w:val="00E1267D"/>
    <w:rsid w:val="00E12942"/>
    <w:rsid w:val="00E13114"/>
    <w:rsid w:val="00E13B4C"/>
    <w:rsid w:val="00E13E98"/>
    <w:rsid w:val="00E1401E"/>
    <w:rsid w:val="00E14DD8"/>
    <w:rsid w:val="00E15E68"/>
    <w:rsid w:val="00E16848"/>
    <w:rsid w:val="00E16BFF"/>
    <w:rsid w:val="00E16CBA"/>
    <w:rsid w:val="00E170D1"/>
    <w:rsid w:val="00E17404"/>
    <w:rsid w:val="00E17A78"/>
    <w:rsid w:val="00E17C88"/>
    <w:rsid w:val="00E2027D"/>
    <w:rsid w:val="00E20354"/>
    <w:rsid w:val="00E20837"/>
    <w:rsid w:val="00E2090D"/>
    <w:rsid w:val="00E20BA1"/>
    <w:rsid w:val="00E210E0"/>
    <w:rsid w:val="00E21F47"/>
    <w:rsid w:val="00E2204E"/>
    <w:rsid w:val="00E2235E"/>
    <w:rsid w:val="00E229EB"/>
    <w:rsid w:val="00E22B9D"/>
    <w:rsid w:val="00E23417"/>
    <w:rsid w:val="00E23B5B"/>
    <w:rsid w:val="00E23C9D"/>
    <w:rsid w:val="00E24D15"/>
    <w:rsid w:val="00E24D76"/>
    <w:rsid w:val="00E255E1"/>
    <w:rsid w:val="00E25E2A"/>
    <w:rsid w:val="00E266B9"/>
    <w:rsid w:val="00E26B00"/>
    <w:rsid w:val="00E26CCA"/>
    <w:rsid w:val="00E27057"/>
    <w:rsid w:val="00E27163"/>
    <w:rsid w:val="00E271B0"/>
    <w:rsid w:val="00E27DE5"/>
    <w:rsid w:val="00E30492"/>
    <w:rsid w:val="00E30921"/>
    <w:rsid w:val="00E30F7E"/>
    <w:rsid w:val="00E31134"/>
    <w:rsid w:val="00E311D7"/>
    <w:rsid w:val="00E312D7"/>
    <w:rsid w:val="00E32AC2"/>
    <w:rsid w:val="00E3402E"/>
    <w:rsid w:val="00E34332"/>
    <w:rsid w:val="00E343D3"/>
    <w:rsid w:val="00E3441C"/>
    <w:rsid w:val="00E34422"/>
    <w:rsid w:val="00E3573D"/>
    <w:rsid w:val="00E3599B"/>
    <w:rsid w:val="00E360D3"/>
    <w:rsid w:val="00E367B5"/>
    <w:rsid w:val="00E3681C"/>
    <w:rsid w:val="00E36859"/>
    <w:rsid w:val="00E36D1E"/>
    <w:rsid w:val="00E3755D"/>
    <w:rsid w:val="00E37690"/>
    <w:rsid w:val="00E3792E"/>
    <w:rsid w:val="00E403E9"/>
    <w:rsid w:val="00E40617"/>
    <w:rsid w:val="00E41780"/>
    <w:rsid w:val="00E42B5C"/>
    <w:rsid w:val="00E43D5C"/>
    <w:rsid w:val="00E43E93"/>
    <w:rsid w:val="00E43FEB"/>
    <w:rsid w:val="00E45A41"/>
    <w:rsid w:val="00E45C3D"/>
    <w:rsid w:val="00E46836"/>
    <w:rsid w:val="00E474E8"/>
    <w:rsid w:val="00E516D4"/>
    <w:rsid w:val="00E52356"/>
    <w:rsid w:val="00E524DF"/>
    <w:rsid w:val="00E53640"/>
    <w:rsid w:val="00E53E27"/>
    <w:rsid w:val="00E53F35"/>
    <w:rsid w:val="00E5429D"/>
    <w:rsid w:val="00E5571C"/>
    <w:rsid w:val="00E56195"/>
    <w:rsid w:val="00E578BE"/>
    <w:rsid w:val="00E57B2B"/>
    <w:rsid w:val="00E601C0"/>
    <w:rsid w:val="00E60B75"/>
    <w:rsid w:val="00E60E3D"/>
    <w:rsid w:val="00E60E9F"/>
    <w:rsid w:val="00E60FCA"/>
    <w:rsid w:val="00E61FB3"/>
    <w:rsid w:val="00E629E3"/>
    <w:rsid w:val="00E63CB3"/>
    <w:rsid w:val="00E64863"/>
    <w:rsid w:val="00E64BBC"/>
    <w:rsid w:val="00E65697"/>
    <w:rsid w:val="00E65D62"/>
    <w:rsid w:val="00E65FBE"/>
    <w:rsid w:val="00E66404"/>
    <w:rsid w:val="00E67984"/>
    <w:rsid w:val="00E67F50"/>
    <w:rsid w:val="00E70396"/>
    <w:rsid w:val="00E70990"/>
    <w:rsid w:val="00E71517"/>
    <w:rsid w:val="00E71941"/>
    <w:rsid w:val="00E72902"/>
    <w:rsid w:val="00E72D8C"/>
    <w:rsid w:val="00E72EAD"/>
    <w:rsid w:val="00E72F93"/>
    <w:rsid w:val="00E7349B"/>
    <w:rsid w:val="00E735EC"/>
    <w:rsid w:val="00E7378A"/>
    <w:rsid w:val="00E74311"/>
    <w:rsid w:val="00E74587"/>
    <w:rsid w:val="00E74BC8"/>
    <w:rsid w:val="00E75CA7"/>
    <w:rsid w:val="00E75DBD"/>
    <w:rsid w:val="00E76813"/>
    <w:rsid w:val="00E77EC5"/>
    <w:rsid w:val="00E80CF2"/>
    <w:rsid w:val="00E81158"/>
    <w:rsid w:val="00E812F3"/>
    <w:rsid w:val="00E81980"/>
    <w:rsid w:val="00E819BA"/>
    <w:rsid w:val="00E8255F"/>
    <w:rsid w:val="00E82B98"/>
    <w:rsid w:val="00E82ECD"/>
    <w:rsid w:val="00E83A60"/>
    <w:rsid w:val="00E83E52"/>
    <w:rsid w:val="00E84F01"/>
    <w:rsid w:val="00E8501C"/>
    <w:rsid w:val="00E85188"/>
    <w:rsid w:val="00E8548D"/>
    <w:rsid w:val="00E85701"/>
    <w:rsid w:val="00E85728"/>
    <w:rsid w:val="00E85A5E"/>
    <w:rsid w:val="00E85F98"/>
    <w:rsid w:val="00E85FDA"/>
    <w:rsid w:val="00E861D3"/>
    <w:rsid w:val="00E864E5"/>
    <w:rsid w:val="00E8661A"/>
    <w:rsid w:val="00E866A6"/>
    <w:rsid w:val="00E87172"/>
    <w:rsid w:val="00E8795F"/>
    <w:rsid w:val="00E90296"/>
    <w:rsid w:val="00E90984"/>
    <w:rsid w:val="00E9129A"/>
    <w:rsid w:val="00E912EE"/>
    <w:rsid w:val="00E92181"/>
    <w:rsid w:val="00E9275F"/>
    <w:rsid w:val="00E92A50"/>
    <w:rsid w:val="00E92C8A"/>
    <w:rsid w:val="00E93A4A"/>
    <w:rsid w:val="00E93DFF"/>
    <w:rsid w:val="00E941EE"/>
    <w:rsid w:val="00E9426A"/>
    <w:rsid w:val="00E94938"/>
    <w:rsid w:val="00E94BBE"/>
    <w:rsid w:val="00E94C0B"/>
    <w:rsid w:val="00E94FDB"/>
    <w:rsid w:val="00E956E3"/>
    <w:rsid w:val="00E95759"/>
    <w:rsid w:val="00E958AC"/>
    <w:rsid w:val="00E95C2F"/>
    <w:rsid w:val="00E969E3"/>
    <w:rsid w:val="00E96AB6"/>
    <w:rsid w:val="00E96B75"/>
    <w:rsid w:val="00E96E99"/>
    <w:rsid w:val="00E9716F"/>
    <w:rsid w:val="00E975DA"/>
    <w:rsid w:val="00EA08FE"/>
    <w:rsid w:val="00EA0CC7"/>
    <w:rsid w:val="00EA1F58"/>
    <w:rsid w:val="00EA2A6D"/>
    <w:rsid w:val="00EA46D9"/>
    <w:rsid w:val="00EA4791"/>
    <w:rsid w:val="00EA4E68"/>
    <w:rsid w:val="00EA5501"/>
    <w:rsid w:val="00EA566B"/>
    <w:rsid w:val="00EA6019"/>
    <w:rsid w:val="00EA6488"/>
    <w:rsid w:val="00EA67C4"/>
    <w:rsid w:val="00EA718F"/>
    <w:rsid w:val="00EA7F1F"/>
    <w:rsid w:val="00EB00E2"/>
    <w:rsid w:val="00EB0771"/>
    <w:rsid w:val="00EB0843"/>
    <w:rsid w:val="00EB086B"/>
    <w:rsid w:val="00EB0CD9"/>
    <w:rsid w:val="00EB0D06"/>
    <w:rsid w:val="00EB1B1B"/>
    <w:rsid w:val="00EB1E9B"/>
    <w:rsid w:val="00EB1F68"/>
    <w:rsid w:val="00EB2A5A"/>
    <w:rsid w:val="00EB3381"/>
    <w:rsid w:val="00EB3705"/>
    <w:rsid w:val="00EB428C"/>
    <w:rsid w:val="00EB4A46"/>
    <w:rsid w:val="00EB4ACB"/>
    <w:rsid w:val="00EB4EEC"/>
    <w:rsid w:val="00EB4FAF"/>
    <w:rsid w:val="00EB52EA"/>
    <w:rsid w:val="00EB52FD"/>
    <w:rsid w:val="00EB542E"/>
    <w:rsid w:val="00EB5948"/>
    <w:rsid w:val="00EB6B68"/>
    <w:rsid w:val="00EB6B90"/>
    <w:rsid w:val="00EB777C"/>
    <w:rsid w:val="00EB7C94"/>
    <w:rsid w:val="00EB7D51"/>
    <w:rsid w:val="00EB7ECC"/>
    <w:rsid w:val="00EB7EED"/>
    <w:rsid w:val="00EC0355"/>
    <w:rsid w:val="00EC0782"/>
    <w:rsid w:val="00EC0924"/>
    <w:rsid w:val="00EC19D5"/>
    <w:rsid w:val="00EC1EF9"/>
    <w:rsid w:val="00EC2909"/>
    <w:rsid w:val="00EC2A4D"/>
    <w:rsid w:val="00EC2B54"/>
    <w:rsid w:val="00EC2E1C"/>
    <w:rsid w:val="00EC3A99"/>
    <w:rsid w:val="00EC3B19"/>
    <w:rsid w:val="00EC43BD"/>
    <w:rsid w:val="00EC4B33"/>
    <w:rsid w:val="00EC5070"/>
    <w:rsid w:val="00EC53BB"/>
    <w:rsid w:val="00EC5F22"/>
    <w:rsid w:val="00EC6364"/>
    <w:rsid w:val="00EC72C9"/>
    <w:rsid w:val="00EC775C"/>
    <w:rsid w:val="00EC7974"/>
    <w:rsid w:val="00ED0AD5"/>
    <w:rsid w:val="00ED13CC"/>
    <w:rsid w:val="00ED1417"/>
    <w:rsid w:val="00ED2864"/>
    <w:rsid w:val="00ED2979"/>
    <w:rsid w:val="00ED29B8"/>
    <w:rsid w:val="00ED2F91"/>
    <w:rsid w:val="00ED34BC"/>
    <w:rsid w:val="00ED3749"/>
    <w:rsid w:val="00ED3DB6"/>
    <w:rsid w:val="00ED404C"/>
    <w:rsid w:val="00ED4279"/>
    <w:rsid w:val="00ED4B04"/>
    <w:rsid w:val="00ED4B35"/>
    <w:rsid w:val="00ED50DF"/>
    <w:rsid w:val="00ED5223"/>
    <w:rsid w:val="00ED52E7"/>
    <w:rsid w:val="00ED62D3"/>
    <w:rsid w:val="00ED6405"/>
    <w:rsid w:val="00ED755C"/>
    <w:rsid w:val="00EE0AE2"/>
    <w:rsid w:val="00EE1C63"/>
    <w:rsid w:val="00EE1D8F"/>
    <w:rsid w:val="00EE1E89"/>
    <w:rsid w:val="00EE2455"/>
    <w:rsid w:val="00EE2B40"/>
    <w:rsid w:val="00EE3D10"/>
    <w:rsid w:val="00EE4386"/>
    <w:rsid w:val="00EE4413"/>
    <w:rsid w:val="00EE445F"/>
    <w:rsid w:val="00EE6513"/>
    <w:rsid w:val="00EE6626"/>
    <w:rsid w:val="00EF01AA"/>
    <w:rsid w:val="00EF0263"/>
    <w:rsid w:val="00EF0F28"/>
    <w:rsid w:val="00EF10DE"/>
    <w:rsid w:val="00EF12D0"/>
    <w:rsid w:val="00EF155E"/>
    <w:rsid w:val="00EF1D71"/>
    <w:rsid w:val="00EF28DD"/>
    <w:rsid w:val="00EF2B26"/>
    <w:rsid w:val="00EF3067"/>
    <w:rsid w:val="00EF3CEE"/>
    <w:rsid w:val="00EF4003"/>
    <w:rsid w:val="00EF47B9"/>
    <w:rsid w:val="00EF5642"/>
    <w:rsid w:val="00EF5CB6"/>
    <w:rsid w:val="00EF6801"/>
    <w:rsid w:val="00EF6CEE"/>
    <w:rsid w:val="00F00010"/>
    <w:rsid w:val="00F001DE"/>
    <w:rsid w:val="00F0053B"/>
    <w:rsid w:val="00F00C11"/>
    <w:rsid w:val="00F00F1F"/>
    <w:rsid w:val="00F01195"/>
    <w:rsid w:val="00F01287"/>
    <w:rsid w:val="00F0156D"/>
    <w:rsid w:val="00F025A9"/>
    <w:rsid w:val="00F02B7D"/>
    <w:rsid w:val="00F035B0"/>
    <w:rsid w:val="00F03DF3"/>
    <w:rsid w:val="00F03F96"/>
    <w:rsid w:val="00F06759"/>
    <w:rsid w:val="00F06891"/>
    <w:rsid w:val="00F06AEF"/>
    <w:rsid w:val="00F073AC"/>
    <w:rsid w:val="00F10234"/>
    <w:rsid w:val="00F10588"/>
    <w:rsid w:val="00F107E1"/>
    <w:rsid w:val="00F114E6"/>
    <w:rsid w:val="00F11728"/>
    <w:rsid w:val="00F11ED3"/>
    <w:rsid w:val="00F1270B"/>
    <w:rsid w:val="00F1300E"/>
    <w:rsid w:val="00F1336B"/>
    <w:rsid w:val="00F140B4"/>
    <w:rsid w:val="00F14B5F"/>
    <w:rsid w:val="00F15466"/>
    <w:rsid w:val="00F155F0"/>
    <w:rsid w:val="00F15692"/>
    <w:rsid w:val="00F15E3A"/>
    <w:rsid w:val="00F15E71"/>
    <w:rsid w:val="00F15E89"/>
    <w:rsid w:val="00F1687C"/>
    <w:rsid w:val="00F1712A"/>
    <w:rsid w:val="00F174A4"/>
    <w:rsid w:val="00F17E03"/>
    <w:rsid w:val="00F2078A"/>
    <w:rsid w:val="00F20BD1"/>
    <w:rsid w:val="00F20CB8"/>
    <w:rsid w:val="00F20D3A"/>
    <w:rsid w:val="00F21093"/>
    <w:rsid w:val="00F22D60"/>
    <w:rsid w:val="00F230AF"/>
    <w:rsid w:val="00F237E7"/>
    <w:rsid w:val="00F239D1"/>
    <w:rsid w:val="00F246C7"/>
    <w:rsid w:val="00F24E51"/>
    <w:rsid w:val="00F24FE1"/>
    <w:rsid w:val="00F261D1"/>
    <w:rsid w:val="00F26546"/>
    <w:rsid w:val="00F26AF4"/>
    <w:rsid w:val="00F26BB3"/>
    <w:rsid w:val="00F27861"/>
    <w:rsid w:val="00F27D00"/>
    <w:rsid w:val="00F300DD"/>
    <w:rsid w:val="00F30347"/>
    <w:rsid w:val="00F313C9"/>
    <w:rsid w:val="00F31FF3"/>
    <w:rsid w:val="00F32D78"/>
    <w:rsid w:val="00F33318"/>
    <w:rsid w:val="00F33D3C"/>
    <w:rsid w:val="00F33D9B"/>
    <w:rsid w:val="00F34AFB"/>
    <w:rsid w:val="00F34B6B"/>
    <w:rsid w:val="00F3508C"/>
    <w:rsid w:val="00F35407"/>
    <w:rsid w:val="00F35870"/>
    <w:rsid w:val="00F3595C"/>
    <w:rsid w:val="00F35F64"/>
    <w:rsid w:val="00F36799"/>
    <w:rsid w:val="00F4076B"/>
    <w:rsid w:val="00F4076C"/>
    <w:rsid w:val="00F40B9A"/>
    <w:rsid w:val="00F41E28"/>
    <w:rsid w:val="00F41F7C"/>
    <w:rsid w:val="00F42B6A"/>
    <w:rsid w:val="00F4322D"/>
    <w:rsid w:val="00F438D4"/>
    <w:rsid w:val="00F443E9"/>
    <w:rsid w:val="00F45798"/>
    <w:rsid w:val="00F4580F"/>
    <w:rsid w:val="00F45A44"/>
    <w:rsid w:val="00F4710B"/>
    <w:rsid w:val="00F47692"/>
    <w:rsid w:val="00F47EAE"/>
    <w:rsid w:val="00F47FD9"/>
    <w:rsid w:val="00F501FC"/>
    <w:rsid w:val="00F50BDE"/>
    <w:rsid w:val="00F51693"/>
    <w:rsid w:val="00F51C5A"/>
    <w:rsid w:val="00F51C8B"/>
    <w:rsid w:val="00F51D1B"/>
    <w:rsid w:val="00F52CA3"/>
    <w:rsid w:val="00F52DBE"/>
    <w:rsid w:val="00F53997"/>
    <w:rsid w:val="00F54971"/>
    <w:rsid w:val="00F54F49"/>
    <w:rsid w:val="00F553DB"/>
    <w:rsid w:val="00F556FE"/>
    <w:rsid w:val="00F55E54"/>
    <w:rsid w:val="00F5713A"/>
    <w:rsid w:val="00F572EC"/>
    <w:rsid w:val="00F578A5"/>
    <w:rsid w:val="00F60704"/>
    <w:rsid w:val="00F61C67"/>
    <w:rsid w:val="00F622A7"/>
    <w:rsid w:val="00F62737"/>
    <w:rsid w:val="00F6308D"/>
    <w:rsid w:val="00F635D2"/>
    <w:rsid w:val="00F63F1D"/>
    <w:rsid w:val="00F66F28"/>
    <w:rsid w:val="00F671F4"/>
    <w:rsid w:val="00F672D1"/>
    <w:rsid w:val="00F674F9"/>
    <w:rsid w:val="00F67652"/>
    <w:rsid w:val="00F67844"/>
    <w:rsid w:val="00F679F9"/>
    <w:rsid w:val="00F67C3B"/>
    <w:rsid w:val="00F67D01"/>
    <w:rsid w:val="00F70074"/>
    <w:rsid w:val="00F70458"/>
    <w:rsid w:val="00F706DE"/>
    <w:rsid w:val="00F7089E"/>
    <w:rsid w:val="00F70FB4"/>
    <w:rsid w:val="00F7155F"/>
    <w:rsid w:val="00F716BF"/>
    <w:rsid w:val="00F7222C"/>
    <w:rsid w:val="00F72249"/>
    <w:rsid w:val="00F72FC2"/>
    <w:rsid w:val="00F7403B"/>
    <w:rsid w:val="00F74318"/>
    <w:rsid w:val="00F745FD"/>
    <w:rsid w:val="00F74771"/>
    <w:rsid w:val="00F76269"/>
    <w:rsid w:val="00F7675E"/>
    <w:rsid w:val="00F76BFA"/>
    <w:rsid w:val="00F76E4A"/>
    <w:rsid w:val="00F774EC"/>
    <w:rsid w:val="00F81077"/>
    <w:rsid w:val="00F81955"/>
    <w:rsid w:val="00F82C4F"/>
    <w:rsid w:val="00F83C8B"/>
    <w:rsid w:val="00F844D6"/>
    <w:rsid w:val="00F84557"/>
    <w:rsid w:val="00F851EE"/>
    <w:rsid w:val="00F85955"/>
    <w:rsid w:val="00F860FF"/>
    <w:rsid w:val="00F862B3"/>
    <w:rsid w:val="00F86836"/>
    <w:rsid w:val="00F87D99"/>
    <w:rsid w:val="00F87F1C"/>
    <w:rsid w:val="00F90157"/>
    <w:rsid w:val="00F90432"/>
    <w:rsid w:val="00F90E05"/>
    <w:rsid w:val="00F9107E"/>
    <w:rsid w:val="00F91177"/>
    <w:rsid w:val="00F9128C"/>
    <w:rsid w:val="00F91BC4"/>
    <w:rsid w:val="00F9238B"/>
    <w:rsid w:val="00F92AF7"/>
    <w:rsid w:val="00F92C42"/>
    <w:rsid w:val="00F934F3"/>
    <w:rsid w:val="00F93867"/>
    <w:rsid w:val="00F9389B"/>
    <w:rsid w:val="00F93958"/>
    <w:rsid w:val="00F9440E"/>
    <w:rsid w:val="00F94423"/>
    <w:rsid w:val="00F94681"/>
    <w:rsid w:val="00F94722"/>
    <w:rsid w:val="00F9477D"/>
    <w:rsid w:val="00F94F29"/>
    <w:rsid w:val="00F95028"/>
    <w:rsid w:val="00F95319"/>
    <w:rsid w:val="00F963BF"/>
    <w:rsid w:val="00F970A7"/>
    <w:rsid w:val="00FA02F2"/>
    <w:rsid w:val="00FA0B47"/>
    <w:rsid w:val="00FA125B"/>
    <w:rsid w:val="00FA170E"/>
    <w:rsid w:val="00FA1F2D"/>
    <w:rsid w:val="00FA1F6F"/>
    <w:rsid w:val="00FA25BC"/>
    <w:rsid w:val="00FA2879"/>
    <w:rsid w:val="00FA35AA"/>
    <w:rsid w:val="00FA3AA9"/>
    <w:rsid w:val="00FA3DBE"/>
    <w:rsid w:val="00FA5116"/>
    <w:rsid w:val="00FA54B8"/>
    <w:rsid w:val="00FA5A28"/>
    <w:rsid w:val="00FA6541"/>
    <w:rsid w:val="00FA654A"/>
    <w:rsid w:val="00FA6D70"/>
    <w:rsid w:val="00FA77DB"/>
    <w:rsid w:val="00FA7D96"/>
    <w:rsid w:val="00FA7E9C"/>
    <w:rsid w:val="00FB07A4"/>
    <w:rsid w:val="00FB135D"/>
    <w:rsid w:val="00FB1D7B"/>
    <w:rsid w:val="00FB1FA1"/>
    <w:rsid w:val="00FB22CD"/>
    <w:rsid w:val="00FB2978"/>
    <w:rsid w:val="00FB2A9A"/>
    <w:rsid w:val="00FB2C93"/>
    <w:rsid w:val="00FB2D54"/>
    <w:rsid w:val="00FB311C"/>
    <w:rsid w:val="00FB330D"/>
    <w:rsid w:val="00FB36F1"/>
    <w:rsid w:val="00FB4876"/>
    <w:rsid w:val="00FB49E8"/>
    <w:rsid w:val="00FB4A37"/>
    <w:rsid w:val="00FB4A47"/>
    <w:rsid w:val="00FB530E"/>
    <w:rsid w:val="00FB631B"/>
    <w:rsid w:val="00FB6845"/>
    <w:rsid w:val="00FB6A17"/>
    <w:rsid w:val="00FB6E5E"/>
    <w:rsid w:val="00FB6F3B"/>
    <w:rsid w:val="00FB70D5"/>
    <w:rsid w:val="00FB77A1"/>
    <w:rsid w:val="00FB7CCE"/>
    <w:rsid w:val="00FB7F6F"/>
    <w:rsid w:val="00FC22B4"/>
    <w:rsid w:val="00FC3B60"/>
    <w:rsid w:val="00FC3D99"/>
    <w:rsid w:val="00FC4147"/>
    <w:rsid w:val="00FC472F"/>
    <w:rsid w:val="00FC49BD"/>
    <w:rsid w:val="00FC4EC9"/>
    <w:rsid w:val="00FC5A45"/>
    <w:rsid w:val="00FC5AEA"/>
    <w:rsid w:val="00FC5F27"/>
    <w:rsid w:val="00FC6721"/>
    <w:rsid w:val="00FC6E6F"/>
    <w:rsid w:val="00FC7D48"/>
    <w:rsid w:val="00FC7D53"/>
    <w:rsid w:val="00FC7D8A"/>
    <w:rsid w:val="00FD03DB"/>
    <w:rsid w:val="00FD0F67"/>
    <w:rsid w:val="00FD1021"/>
    <w:rsid w:val="00FD119A"/>
    <w:rsid w:val="00FD1431"/>
    <w:rsid w:val="00FD215A"/>
    <w:rsid w:val="00FD2908"/>
    <w:rsid w:val="00FD2F85"/>
    <w:rsid w:val="00FD31FC"/>
    <w:rsid w:val="00FD3F44"/>
    <w:rsid w:val="00FD4747"/>
    <w:rsid w:val="00FD58AA"/>
    <w:rsid w:val="00FD66FF"/>
    <w:rsid w:val="00FD6712"/>
    <w:rsid w:val="00FD675F"/>
    <w:rsid w:val="00FD6EE9"/>
    <w:rsid w:val="00FD7260"/>
    <w:rsid w:val="00FD7674"/>
    <w:rsid w:val="00FD7B81"/>
    <w:rsid w:val="00FE025C"/>
    <w:rsid w:val="00FE036F"/>
    <w:rsid w:val="00FE042C"/>
    <w:rsid w:val="00FE0A77"/>
    <w:rsid w:val="00FE1ADE"/>
    <w:rsid w:val="00FE2C95"/>
    <w:rsid w:val="00FE2F24"/>
    <w:rsid w:val="00FE3A56"/>
    <w:rsid w:val="00FE403A"/>
    <w:rsid w:val="00FE4329"/>
    <w:rsid w:val="00FE4B45"/>
    <w:rsid w:val="00FE59C3"/>
    <w:rsid w:val="00FE76F4"/>
    <w:rsid w:val="00FE7930"/>
    <w:rsid w:val="00FE7D9E"/>
    <w:rsid w:val="00FF0711"/>
    <w:rsid w:val="00FF183A"/>
    <w:rsid w:val="00FF1D70"/>
    <w:rsid w:val="00FF231B"/>
    <w:rsid w:val="00FF2433"/>
    <w:rsid w:val="00FF2AF9"/>
    <w:rsid w:val="00FF2B83"/>
    <w:rsid w:val="00FF2C98"/>
    <w:rsid w:val="00FF3525"/>
    <w:rsid w:val="00FF383F"/>
    <w:rsid w:val="00FF4311"/>
    <w:rsid w:val="00FF456A"/>
    <w:rsid w:val="00FF5D01"/>
    <w:rsid w:val="00FF644E"/>
    <w:rsid w:val="00FF66A6"/>
    <w:rsid w:val="2FC996F3"/>
    <w:rsid w:val="6E5515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249B36"/>
  <w15:chartTrackingRefBased/>
  <w15:docId w15:val="{7A615844-5937-4E35-9498-1E44FB6E8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qFormat/>
    <w:rsid w:val="0029742A"/>
    <w:pPr>
      <w:outlineLvl w:val="5"/>
    </w:pPr>
    <w:rPr>
      <w:bCs/>
      <w:sz w:val="24"/>
      <w:szCs w:val="24"/>
      <w:lang w:eastAsia="en-US"/>
    </w:rPr>
  </w:style>
  <w:style w:type="paragraph" w:styleId="Heading7">
    <w:name w:val="heading 7"/>
    <w:basedOn w:val="Normal"/>
    <w:next w:val="Normal"/>
    <w:qFormat/>
    <w:rsid w:val="00F03DF3"/>
    <w:pPr>
      <w:spacing w:before="240" w:after="60"/>
      <w:outlineLvl w:val="6"/>
    </w:pPr>
    <w:rPr>
      <w:rFonts w:ascii="Times New Roman" w:hAnsi="Times New Roman"/>
      <w:sz w:val="24"/>
    </w:rPr>
  </w:style>
  <w:style w:type="paragraph" w:styleId="Heading8">
    <w:name w:val="heading 8"/>
    <w:basedOn w:val="Normal"/>
    <w:next w:val="Normal"/>
    <w:qFormat/>
    <w:rsid w:val="00F03DF3"/>
    <w:pPr>
      <w:spacing w:before="240" w:after="60"/>
      <w:outlineLvl w:val="7"/>
    </w:pPr>
    <w:rPr>
      <w:rFonts w:ascii="Times New Roman" w:hAnsi="Times New Roman"/>
      <w:i/>
      <w:iCs/>
      <w:sz w:val="24"/>
    </w:rPr>
  </w:style>
  <w:style w:type="paragraph" w:styleId="Heading9">
    <w:name w:val="heading 9"/>
    <w:basedOn w:val="Normal"/>
    <w:next w:val="Normal"/>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
    <w:basedOn w:val="TableNormal"/>
    <w:semiHidden/>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semiHidden/>
    <w:rsid w:val="00F03DF3"/>
    <w:pPr>
      <w:tabs>
        <w:tab w:val="left" w:pos="1620"/>
      </w:tabs>
      <w:ind w:hanging="1620"/>
    </w:pPr>
    <w:rPr>
      <w:rFonts w:eastAsia="SimSun"/>
    </w:rPr>
  </w:style>
  <w:style w:type="paragraph" w:styleId="TOC2">
    <w:name w:val="toc 2"/>
    <w:basedOn w:val="Normal"/>
    <w:next w:val="Normal"/>
    <w:autoRedefine/>
    <w:semiHidden/>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semiHidden/>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semiHidden/>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semiHidden/>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semiHidden/>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semiHidden/>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semiHidden/>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F03DF3"/>
    <w:pPr>
      <w:ind w:left="1680"/>
    </w:pPr>
  </w:style>
  <w:style w:type="paragraph" w:styleId="TOC9">
    <w:name w:val="toc 9"/>
    <w:basedOn w:val="Normal"/>
    <w:next w:val="Normal"/>
    <w:autoRedefine/>
    <w:semiHidden/>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tabs>
        <w:tab w:val="clear" w:pos="1080"/>
        <w:tab w:val="num" w:pos="792"/>
      </w:tabs>
      <w:adjustRightInd w:val="0"/>
      <w:snapToGrid w:val="0"/>
      <w:ind w:left="792" w:hanging="792"/>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numPr>
        <w:numId w:val="23"/>
      </w:numPr>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sz w:val="20"/>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rsid w:val="0029742A"/>
    <w:rPr>
      <w:rFonts w:ascii="Arial" w:hAnsi="Arial"/>
      <w:b/>
      <w:bCs/>
      <w:kern w:val="32"/>
      <w:sz w:val="32"/>
      <w:szCs w:val="32"/>
      <w:lang w:bidi="ar-SA"/>
    </w:rPr>
  </w:style>
  <w:style w:type="paragraph" w:styleId="FootnoteText">
    <w:name w:val="footnote text"/>
    <w:basedOn w:val="Normal"/>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semiHidden/>
    <w:rsid w:val="00F03DF3"/>
    <w:pPr>
      <w:shd w:val="clear" w:color="auto" w:fill="000080"/>
    </w:pPr>
    <w:rPr>
      <w:rFonts w:ascii="Tahoma" w:hAnsi="Tahoma" w:cs="Tahoma"/>
    </w:rPr>
  </w:style>
  <w:style w:type="character" w:styleId="PageNumber">
    <w:name w:val="page number"/>
    <w:basedOn w:val="DefaultParagraphFont"/>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semiHidden/>
    <w:rsid w:val="00F03DF3"/>
    <w:pPr>
      <w:spacing w:line="480" w:lineRule="auto"/>
    </w:pPr>
  </w:style>
  <w:style w:type="paragraph" w:styleId="BodyTextIndent">
    <w:name w:val="Body Text Indent"/>
    <w:basedOn w:val="Normal"/>
    <w:semiHidden/>
    <w:rsid w:val="00F03DF3"/>
    <w:pPr>
      <w:ind w:left="360"/>
    </w:pPr>
  </w:style>
  <w:style w:type="paragraph" w:styleId="BodyText3">
    <w:name w:val="Body Text 3"/>
    <w:basedOn w:val="Normal"/>
    <w:semiHidden/>
    <w:rsid w:val="00F03DF3"/>
    <w:rPr>
      <w:sz w:val="16"/>
      <w:szCs w:val="16"/>
    </w:rPr>
  </w:style>
  <w:style w:type="paragraph" w:styleId="BodyTextIndent2">
    <w:name w:val="Body Text Indent 2"/>
    <w:basedOn w:val="Normal"/>
    <w:semiHidden/>
    <w:rsid w:val="00F03DF3"/>
    <w:pPr>
      <w:spacing w:line="480" w:lineRule="auto"/>
      <w:ind w:left="360"/>
    </w:pPr>
  </w:style>
  <w:style w:type="paragraph" w:styleId="BodyTextIndent3">
    <w:name w:val="Body Text Indent 3"/>
    <w:basedOn w:val="Normal"/>
    <w:semiHidden/>
    <w:rsid w:val="00F03DF3"/>
    <w:pPr>
      <w:ind w:left="360"/>
    </w:pPr>
    <w:rPr>
      <w:sz w:val="16"/>
      <w:szCs w:val="16"/>
    </w:rPr>
  </w:style>
  <w:style w:type="paragraph" w:styleId="Closing">
    <w:name w:val="Closing"/>
    <w:basedOn w:val="Normal"/>
    <w:semiHidden/>
    <w:rsid w:val="00F03DF3"/>
    <w:pPr>
      <w:ind w:left="4320"/>
    </w:pPr>
  </w:style>
  <w:style w:type="paragraph" w:styleId="Date">
    <w:name w:val="Date"/>
    <w:basedOn w:val="Normal"/>
    <w:next w:val="Normal"/>
    <w:semiHidden/>
    <w:rsid w:val="00F03DF3"/>
  </w:style>
  <w:style w:type="paragraph" w:styleId="E-mailSignature">
    <w:name w:val="E-mail Signature"/>
    <w:basedOn w:val="Normal"/>
    <w:semiHidden/>
    <w:rsid w:val="00F03DF3"/>
  </w:style>
  <w:style w:type="paragraph" w:styleId="BodyTextFirstIndent">
    <w:name w:val="Body Text First Indent"/>
    <w:basedOn w:val="BodyText"/>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semiHidden/>
    <w:rsid w:val="00F03DF3"/>
    <w:rPr>
      <w:i/>
      <w:iCs/>
    </w:rPr>
  </w:style>
  <w:style w:type="character" w:styleId="HTMLCite">
    <w:name w:val="HTML Cite"/>
    <w:semiHidden/>
    <w:rsid w:val="00F03DF3"/>
    <w:rPr>
      <w:i/>
      <w:iCs/>
    </w:rPr>
  </w:style>
  <w:style w:type="character" w:styleId="HTMLCode">
    <w:name w:val="HTML Code"/>
    <w:uiPriority w:val="99"/>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link w:val="HTMLPreformattedChar"/>
    <w:uiPriority w:val="99"/>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semiHidden/>
    <w:rsid w:val="00F03DF3"/>
    <w:rPr>
      <w:rFonts w:ascii="Courier New" w:hAnsi="Courier New"/>
      <w:sz w:val="20"/>
      <w:szCs w:val="20"/>
    </w:rPr>
  </w:style>
  <w:style w:type="paragraph" w:styleId="Salutation">
    <w:name w:val="Salutation"/>
    <w:basedOn w:val="Normal"/>
    <w:next w:val="Normal"/>
    <w:semiHidden/>
    <w:rsid w:val="00F03DF3"/>
  </w:style>
  <w:style w:type="paragraph" w:styleId="Signature">
    <w:name w:val="Signature"/>
    <w:basedOn w:val="Normal"/>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D218E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187760"/>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187760"/>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table" w:styleId="GridTable4">
    <w:name w:val="Grid Table 4"/>
    <w:basedOn w:val="TableNormal"/>
    <w:uiPriority w:val="49"/>
    <w:rsid w:val="00E92C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x--listitem">
    <w:name w:val="bx--list__item"/>
    <w:basedOn w:val="Normal"/>
    <w:rsid w:val="008821F7"/>
    <w:pPr>
      <w:spacing w:before="100" w:beforeAutospacing="1" w:after="100" w:afterAutospacing="1"/>
    </w:pPr>
    <w:rPr>
      <w:rFonts w:ascii="Times New Roman" w:hAnsi="Times New Roman"/>
      <w:sz w:val="24"/>
    </w:rPr>
  </w:style>
  <w:style w:type="character" w:customStyle="1" w:styleId="keyword">
    <w:name w:val="keyword"/>
    <w:basedOn w:val="DefaultParagraphFont"/>
    <w:rsid w:val="00BC4164"/>
  </w:style>
  <w:style w:type="character" w:customStyle="1" w:styleId="ph">
    <w:name w:val="ph"/>
    <w:basedOn w:val="DefaultParagraphFont"/>
    <w:rsid w:val="00BC4164"/>
  </w:style>
  <w:style w:type="character" w:customStyle="1" w:styleId="HeaderChar">
    <w:name w:val="Header Char"/>
    <w:basedOn w:val="DefaultParagraphFont"/>
    <w:link w:val="Header"/>
    <w:uiPriority w:val="99"/>
    <w:rsid w:val="00CC4BB2"/>
    <w:rPr>
      <w:rFonts w:ascii="Arial" w:hAnsi="Arial"/>
      <w:szCs w:val="24"/>
      <w:lang w:bidi="ar-SA"/>
    </w:rPr>
  </w:style>
  <w:style w:type="character" w:customStyle="1" w:styleId="FooterChar">
    <w:name w:val="Footer Char"/>
    <w:basedOn w:val="DefaultParagraphFont"/>
    <w:link w:val="Footer"/>
    <w:uiPriority w:val="99"/>
    <w:rsid w:val="00CC4BB2"/>
    <w:rPr>
      <w:rFonts w:ascii="Arial" w:hAnsi="Arial"/>
      <w:i/>
      <w:szCs w:val="24"/>
      <w:lang w:bidi="ar-SA"/>
    </w:rPr>
  </w:style>
  <w:style w:type="character" w:customStyle="1" w:styleId="Heading2Char">
    <w:name w:val="Heading 2 Char"/>
    <w:basedOn w:val="DefaultParagraphFont"/>
    <w:link w:val="Heading2"/>
    <w:rsid w:val="00CC4BB2"/>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CC4BB2"/>
    <w:rPr>
      <w:rFonts w:ascii="Arial Bold" w:eastAsia="Arial Unicode MS" w:hAnsi="Arial Bold" w:cs="Arial Bold"/>
      <w:kern w:val="32"/>
      <w:sz w:val="24"/>
      <w:szCs w:val="28"/>
      <w:lang w:eastAsia="zh-CN" w:bidi="ar-SA"/>
    </w:rPr>
  </w:style>
  <w:style w:type="paragraph" w:customStyle="1" w:styleId="StepList6">
    <w:name w:val="Step List6"/>
    <w:basedOn w:val="Normal"/>
    <w:rsid w:val="00CC4BB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3">
    <w:name w:val="Table Text3"/>
    <w:basedOn w:val="Normal"/>
    <w:rsid w:val="00CC4BB2"/>
    <w:pPr>
      <w:spacing w:before="60" w:after="60"/>
    </w:pPr>
    <w:rPr>
      <w:rFonts w:eastAsia="SimSun"/>
      <w:lang w:eastAsia="zh-CN"/>
    </w:rPr>
  </w:style>
  <w:style w:type="paragraph" w:customStyle="1" w:styleId="StepList61">
    <w:name w:val="Step List61"/>
    <w:basedOn w:val="Normal"/>
    <w:rsid w:val="00DA64DA"/>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
    <w:name w:val="Step List10"/>
    <w:basedOn w:val="Normal"/>
    <w:rsid w:val="004C042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
    <w:name w:val="Step List81"/>
    <w:basedOn w:val="Normal"/>
    <w:rsid w:val="00A13CD0"/>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51">
    <w:name w:val="Step List51"/>
    <w:basedOn w:val="Normal"/>
    <w:rsid w:val="00420C6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
    <w:name w:val="Step List11"/>
    <w:basedOn w:val="Normal"/>
    <w:rsid w:val="00420C6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
    <w:name w:val="Step List31"/>
    <w:basedOn w:val="Normal"/>
    <w:rsid w:val="006012BE"/>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TMLPreformattedChar">
    <w:name w:val="HTML Preformatted Char"/>
    <w:basedOn w:val="DefaultParagraphFont"/>
    <w:link w:val="HTMLPreformatted"/>
    <w:uiPriority w:val="99"/>
    <w:semiHidden/>
    <w:rsid w:val="0076080C"/>
    <w:rPr>
      <w:rFonts w:ascii="Courier New" w:hAnsi="Courier New"/>
      <w:lang w:bidi="ar-SA"/>
    </w:rPr>
  </w:style>
  <w:style w:type="paragraph" w:customStyle="1" w:styleId="TableText111">
    <w:name w:val="Table Text111"/>
    <w:basedOn w:val="Normal"/>
    <w:rsid w:val="00606949"/>
    <w:pPr>
      <w:spacing w:before="60" w:after="60"/>
    </w:pPr>
    <w:rPr>
      <w:rFonts w:eastAsia="SimSun"/>
      <w:lang w:eastAsia="zh-CN"/>
    </w:rPr>
  </w:style>
  <w:style w:type="character" w:styleId="IntenseEmphasis">
    <w:name w:val="Intense Emphasis"/>
    <w:basedOn w:val="DefaultParagraphFont"/>
    <w:uiPriority w:val="21"/>
    <w:qFormat/>
    <w:rsid w:val="00E06B39"/>
    <w:rPr>
      <w:i/>
      <w:iCs/>
      <w:color w:val="4472C4" w:themeColor="accent1"/>
    </w:rPr>
  </w:style>
  <w:style w:type="character" w:styleId="IntenseReference">
    <w:name w:val="Intense Reference"/>
    <w:basedOn w:val="DefaultParagraphFont"/>
    <w:uiPriority w:val="32"/>
    <w:qFormat/>
    <w:rsid w:val="00E06B39"/>
    <w:rPr>
      <w:b/>
      <w:bCs/>
      <w:smallCaps/>
      <w:color w:val="4472C4" w:themeColor="accent1"/>
      <w:spacing w:val="5"/>
    </w:rPr>
  </w:style>
  <w:style w:type="paragraph" w:customStyle="1" w:styleId="StepList511">
    <w:name w:val="Step List511"/>
    <w:basedOn w:val="Normal"/>
    <w:rsid w:val="0081149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2">
    <w:name w:val="Step List312"/>
    <w:basedOn w:val="Normal"/>
    <w:rsid w:val="000A1D6C"/>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2">
    <w:name w:val="Step List412"/>
    <w:basedOn w:val="Normal"/>
    <w:rsid w:val="000A1D6C"/>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styleId="UnresolvedMention">
    <w:name w:val="Unresolved Mention"/>
    <w:basedOn w:val="DefaultParagraphFont"/>
    <w:uiPriority w:val="99"/>
    <w:semiHidden/>
    <w:unhideWhenUsed/>
    <w:rsid w:val="002D4D4B"/>
    <w:rPr>
      <w:color w:val="605E5C"/>
      <w:shd w:val="clear" w:color="auto" w:fill="E1DFDD"/>
    </w:rPr>
  </w:style>
  <w:style w:type="paragraph" w:styleId="CommentText">
    <w:name w:val="annotation text"/>
    <w:basedOn w:val="Normal"/>
    <w:link w:val="CommentTextChar"/>
    <w:uiPriority w:val="99"/>
    <w:semiHidden/>
    <w:unhideWhenUsed/>
    <w:rsid w:val="007C4D52"/>
    <w:rPr>
      <w:sz w:val="20"/>
      <w:szCs w:val="20"/>
    </w:rPr>
  </w:style>
  <w:style w:type="character" w:customStyle="1" w:styleId="CommentTextChar">
    <w:name w:val="Comment Text Char"/>
    <w:basedOn w:val="DefaultParagraphFont"/>
    <w:link w:val="CommentText"/>
    <w:uiPriority w:val="99"/>
    <w:semiHidden/>
    <w:rsid w:val="007C4D52"/>
    <w:rPr>
      <w:rFonts w:ascii="Arial" w:hAnsi="Arial"/>
      <w:lang w:bidi="ar-SA"/>
    </w:rPr>
  </w:style>
  <w:style w:type="paragraph" w:styleId="CommentSubject">
    <w:name w:val="annotation subject"/>
    <w:basedOn w:val="CommentText"/>
    <w:next w:val="CommentText"/>
    <w:link w:val="CommentSubjectChar"/>
    <w:uiPriority w:val="99"/>
    <w:semiHidden/>
    <w:unhideWhenUsed/>
    <w:rsid w:val="007C4D52"/>
    <w:rPr>
      <w:b/>
      <w:bCs/>
    </w:rPr>
  </w:style>
  <w:style w:type="character" w:customStyle="1" w:styleId="CommentSubjectChar">
    <w:name w:val="Comment Subject Char"/>
    <w:basedOn w:val="CommentTextChar"/>
    <w:link w:val="CommentSubject"/>
    <w:uiPriority w:val="99"/>
    <w:semiHidden/>
    <w:rsid w:val="007C4D52"/>
    <w:rPr>
      <w:rFonts w:ascii="Arial" w:hAnsi="Arial"/>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987028">
      <w:bodyDiv w:val="1"/>
      <w:marLeft w:val="0"/>
      <w:marRight w:val="0"/>
      <w:marTop w:val="0"/>
      <w:marBottom w:val="0"/>
      <w:divBdr>
        <w:top w:val="none" w:sz="0" w:space="0" w:color="auto"/>
        <w:left w:val="none" w:sz="0" w:space="0" w:color="auto"/>
        <w:bottom w:val="none" w:sz="0" w:space="0" w:color="auto"/>
        <w:right w:val="none" w:sz="0" w:space="0" w:color="auto"/>
      </w:divBdr>
    </w:div>
    <w:div w:id="374160353">
      <w:bodyDiv w:val="1"/>
      <w:marLeft w:val="0"/>
      <w:marRight w:val="0"/>
      <w:marTop w:val="0"/>
      <w:marBottom w:val="0"/>
      <w:divBdr>
        <w:top w:val="none" w:sz="0" w:space="0" w:color="auto"/>
        <w:left w:val="none" w:sz="0" w:space="0" w:color="auto"/>
        <w:bottom w:val="none" w:sz="0" w:space="0" w:color="auto"/>
        <w:right w:val="none" w:sz="0" w:space="0" w:color="auto"/>
      </w:divBdr>
    </w:div>
    <w:div w:id="389696473">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413431399">
      <w:bodyDiv w:val="1"/>
      <w:marLeft w:val="0"/>
      <w:marRight w:val="0"/>
      <w:marTop w:val="0"/>
      <w:marBottom w:val="0"/>
      <w:divBdr>
        <w:top w:val="none" w:sz="0" w:space="0" w:color="auto"/>
        <w:left w:val="none" w:sz="0" w:space="0" w:color="auto"/>
        <w:bottom w:val="none" w:sz="0" w:space="0" w:color="auto"/>
        <w:right w:val="none" w:sz="0" w:space="0" w:color="auto"/>
      </w:divBdr>
    </w:div>
    <w:div w:id="448941041">
      <w:bodyDiv w:val="1"/>
      <w:marLeft w:val="0"/>
      <w:marRight w:val="0"/>
      <w:marTop w:val="0"/>
      <w:marBottom w:val="0"/>
      <w:divBdr>
        <w:top w:val="none" w:sz="0" w:space="0" w:color="auto"/>
        <w:left w:val="none" w:sz="0" w:space="0" w:color="auto"/>
        <w:bottom w:val="none" w:sz="0" w:space="0" w:color="auto"/>
        <w:right w:val="none" w:sz="0" w:space="0" w:color="auto"/>
      </w:divBdr>
      <w:divsChild>
        <w:div w:id="354431696">
          <w:marLeft w:val="0"/>
          <w:marRight w:val="0"/>
          <w:marTop w:val="0"/>
          <w:marBottom w:val="0"/>
          <w:divBdr>
            <w:top w:val="none" w:sz="0" w:space="0" w:color="auto"/>
            <w:left w:val="none" w:sz="0" w:space="0" w:color="auto"/>
            <w:bottom w:val="none" w:sz="0" w:space="0" w:color="auto"/>
            <w:right w:val="none" w:sz="0" w:space="0" w:color="auto"/>
          </w:divBdr>
        </w:div>
        <w:div w:id="1626499874">
          <w:marLeft w:val="0"/>
          <w:marRight w:val="0"/>
          <w:marTop w:val="0"/>
          <w:marBottom w:val="0"/>
          <w:divBdr>
            <w:top w:val="none" w:sz="0" w:space="0" w:color="auto"/>
            <w:left w:val="none" w:sz="0" w:space="0" w:color="auto"/>
            <w:bottom w:val="none" w:sz="0" w:space="0" w:color="auto"/>
            <w:right w:val="none" w:sz="0" w:space="0" w:color="auto"/>
          </w:divBdr>
        </w:div>
      </w:divsChild>
    </w:div>
    <w:div w:id="502747130">
      <w:bodyDiv w:val="1"/>
      <w:marLeft w:val="0"/>
      <w:marRight w:val="0"/>
      <w:marTop w:val="0"/>
      <w:marBottom w:val="0"/>
      <w:divBdr>
        <w:top w:val="none" w:sz="0" w:space="0" w:color="auto"/>
        <w:left w:val="none" w:sz="0" w:space="0" w:color="auto"/>
        <w:bottom w:val="none" w:sz="0" w:space="0" w:color="auto"/>
        <w:right w:val="none" w:sz="0" w:space="0" w:color="auto"/>
      </w:divBdr>
    </w:div>
    <w:div w:id="525480620">
      <w:bodyDiv w:val="1"/>
      <w:marLeft w:val="0"/>
      <w:marRight w:val="0"/>
      <w:marTop w:val="0"/>
      <w:marBottom w:val="0"/>
      <w:divBdr>
        <w:top w:val="none" w:sz="0" w:space="0" w:color="auto"/>
        <w:left w:val="none" w:sz="0" w:space="0" w:color="auto"/>
        <w:bottom w:val="none" w:sz="0" w:space="0" w:color="auto"/>
        <w:right w:val="none" w:sz="0" w:space="0" w:color="auto"/>
      </w:divBdr>
    </w:div>
    <w:div w:id="590234128">
      <w:bodyDiv w:val="1"/>
      <w:marLeft w:val="0"/>
      <w:marRight w:val="0"/>
      <w:marTop w:val="0"/>
      <w:marBottom w:val="0"/>
      <w:divBdr>
        <w:top w:val="none" w:sz="0" w:space="0" w:color="auto"/>
        <w:left w:val="none" w:sz="0" w:space="0" w:color="auto"/>
        <w:bottom w:val="none" w:sz="0" w:space="0" w:color="auto"/>
        <w:right w:val="none" w:sz="0" w:space="0" w:color="auto"/>
      </w:divBdr>
    </w:div>
    <w:div w:id="768087295">
      <w:bodyDiv w:val="1"/>
      <w:marLeft w:val="0"/>
      <w:marRight w:val="0"/>
      <w:marTop w:val="0"/>
      <w:marBottom w:val="0"/>
      <w:divBdr>
        <w:top w:val="none" w:sz="0" w:space="0" w:color="auto"/>
        <w:left w:val="none" w:sz="0" w:space="0" w:color="auto"/>
        <w:bottom w:val="none" w:sz="0" w:space="0" w:color="auto"/>
        <w:right w:val="none" w:sz="0" w:space="0" w:color="auto"/>
      </w:divBdr>
    </w:div>
    <w:div w:id="948390707">
      <w:bodyDiv w:val="1"/>
      <w:marLeft w:val="0"/>
      <w:marRight w:val="0"/>
      <w:marTop w:val="0"/>
      <w:marBottom w:val="0"/>
      <w:divBdr>
        <w:top w:val="none" w:sz="0" w:space="0" w:color="auto"/>
        <w:left w:val="none" w:sz="0" w:space="0" w:color="auto"/>
        <w:bottom w:val="none" w:sz="0" w:space="0" w:color="auto"/>
        <w:right w:val="none" w:sz="0" w:space="0" w:color="auto"/>
      </w:divBdr>
    </w:div>
    <w:div w:id="987780960">
      <w:bodyDiv w:val="1"/>
      <w:marLeft w:val="0"/>
      <w:marRight w:val="0"/>
      <w:marTop w:val="0"/>
      <w:marBottom w:val="0"/>
      <w:divBdr>
        <w:top w:val="none" w:sz="0" w:space="0" w:color="auto"/>
        <w:left w:val="none" w:sz="0" w:space="0" w:color="auto"/>
        <w:bottom w:val="none" w:sz="0" w:space="0" w:color="auto"/>
        <w:right w:val="none" w:sz="0" w:space="0" w:color="auto"/>
      </w:divBdr>
    </w:div>
    <w:div w:id="1158884925">
      <w:bodyDiv w:val="1"/>
      <w:marLeft w:val="0"/>
      <w:marRight w:val="0"/>
      <w:marTop w:val="0"/>
      <w:marBottom w:val="0"/>
      <w:divBdr>
        <w:top w:val="none" w:sz="0" w:space="0" w:color="auto"/>
        <w:left w:val="none" w:sz="0" w:space="0" w:color="auto"/>
        <w:bottom w:val="none" w:sz="0" w:space="0" w:color="auto"/>
        <w:right w:val="none" w:sz="0" w:space="0" w:color="auto"/>
      </w:divBdr>
    </w:div>
    <w:div w:id="1177621160">
      <w:bodyDiv w:val="1"/>
      <w:marLeft w:val="0"/>
      <w:marRight w:val="0"/>
      <w:marTop w:val="0"/>
      <w:marBottom w:val="0"/>
      <w:divBdr>
        <w:top w:val="none" w:sz="0" w:space="0" w:color="auto"/>
        <w:left w:val="none" w:sz="0" w:space="0" w:color="auto"/>
        <w:bottom w:val="none" w:sz="0" w:space="0" w:color="auto"/>
        <w:right w:val="none" w:sz="0" w:space="0" w:color="auto"/>
      </w:divBdr>
    </w:div>
    <w:div w:id="1342007490">
      <w:bodyDiv w:val="1"/>
      <w:marLeft w:val="0"/>
      <w:marRight w:val="0"/>
      <w:marTop w:val="0"/>
      <w:marBottom w:val="0"/>
      <w:divBdr>
        <w:top w:val="none" w:sz="0" w:space="0" w:color="auto"/>
        <w:left w:val="none" w:sz="0" w:space="0" w:color="auto"/>
        <w:bottom w:val="none" w:sz="0" w:space="0" w:color="auto"/>
        <w:right w:val="none" w:sz="0" w:space="0" w:color="auto"/>
      </w:divBdr>
    </w:div>
    <w:div w:id="1357194826">
      <w:bodyDiv w:val="1"/>
      <w:marLeft w:val="0"/>
      <w:marRight w:val="0"/>
      <w:marTop w:val="0"/>
      <w:marBottom w:val="0"/>
      <w:divBdr>
        <w:top w:val="none" w:sz="0" w:space="0" w:color="auto"/>
        <w:left w:val="none" w:sz="0" w:space="0" w:color="auto"/>
        <w:bottom w:val="none" w:sz="0" w:space="0" w:color="auto"/>
        <w:right w:val="none" w:sz="0" w:space="0" w:color="auto"/>
      </w:divBdr>
    </w:div>
    <w:div w:id="1719013253">
      <w:bodyDiv w:val="1"/>
      <w:marLeft w:val="0"/>
      <w:marRight w:val="0"/>
      <w:marTop w:val="0"/>
      <w:marBottom w:val="0"/>
      <w:divBdr>
        <w:top w:val="none" w:sz="0" w:space="0" w:color="auto"/>
        <w:left w:val="none" w:sz="0" w:space="0" w:color="auto"/>
        <w:bottom w:val="none" w:sz="0" w:space="0" w:color="auto"/>
        <w:right w:val="none" w:sz="0" w:space="0" w:color="auto"/>
      </w:divBdr>
    </w:div>
    <w:div w:id="1731466130">
      <w:bodyDiv w:val="1"/>
      <w:marLeft w:val="0"/>
      <w:marRight w:val="0"/>
      <w:marTop w:val="0"/>
      <w:marBottom w:val="0"/>
      <w:divBdr>
        <w:top w:val="none" w:sz="0" w:space="0" w:color="auto"/>
        <w:left w:val="none" w:sz="0" w:space="0" w:color="auto"/>
        <w:bottom w:val="none" w:sz="0" w:space="0" w:color="auto"/>
        <w:right w:val="none" w:sz="0" w:space="0" w:color="auto"/>
      </w:divBdr>
    </w:div>
    <w:div w:id="1802075121">
      <w:bodyDiv w:val="1"/>
      <w:marLeft w:val="0"/>
      <w:marRight w:val="0"/>
      <w:marTop w:val="0"/>
      <w:marBottom w:val="0"/>
      <w:divBdr>
        <w:top w:val="none" w:sz="0" w:space="0" w:color="auto"/>
        <w:left w:val="none" w:sz="0" w:space="0" w:color="auto"/>
        <w:bottom w:val="none" w:sz="0" w:space="0" w:color="auto"/>
        <w:right w:val="none" w:sz="0" w:space="0" w:color="auto"/>
      </w:divBdr>
    </w:div>
    <w:div w:id="2050913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yperlink" Target="http://ibm.biz/DV-Check-Performance" TargetMode="External"/><Relationship Id="rId84" Type="http://schemas.openxmlformats.org/officeDocument/2006/relationships/image" Target="media/image64.png"/><Relationship Id="rId89" Type="http://schemas.openxmlformats.org/officeDocument/2006/relationships/image" Target="media/image6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hyperlink" Target="http://ibm.biz/DV-Z-OS"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eader" Target="header1.xml"/><Relationship Id="rId95" Type="http://schemas.microsoft.com/office/2011/relationships/people" Target="people.xml"/><Relationship Id="rId22" Type="http://schemas.openxmlformats.org/officeDocument/2006/relationships/image" Target="media/image10.png"/><Relationship Id="rId27" Type="http://schemas.openxmlformats.org/officeDocument/2006/relationships/hyperlink" Target="http://dvmtestapp4dv.us-south.cf.appdomain.cloud/TestCP4DDVM"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ibm.biz/SYSPROC-NNSTATS" TargetMode="External"/><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mailto:kartha@us.ibm.com"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ibm.biz/DV-Caching-SQL"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ibm.biz/DV-Select-Tab" TargetMode="External"/><Relationship Id="rId88" Type="http://schemas.openxmlformats.org/officeDocument/2006/relationships/image" Target="media/image66.png"/><Relationship Id="rId91" Type="http://schemas.openxmlformats.org/officeDocument/2006/relationships/header" Target="header2.xm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ibm.biz/cpd-workshop-dvm"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ibm.biz/IBM-Demos" TargetMode="External"/><Relationship Id="rId31" Type="http://schemas.openxmlformats.org/officeDocument/2006/relationships/image" Target="media/image17.sv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ibm.biz/DV-Call-SY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ibm.biz/DV-Manager-ZOS" TargetMode="External"/><Relationship Id="rId13" Type="http://schemas.openxmlformats.org/officeDocument/2006/relationships/hyperlink" Target="http://ibm.biz/Getting-Started" TargetMode="Externa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5.png"/><Relationship Id="rId61" Type="http://schemas.openxmlformats.org/officeDocument/2006/relationships/image" Target="media/image45.png"/><Relationship Id="rId82" Type="http://schemas.openxmlformats.org/officeDocument/2006/relationships/hyperlink" Target="http://ibm.biz/FLUSH-PACKAGE" TargetMode="External"/><Relationship Id="rId19" Type="http://schemas.openxmlformats.org/officeDocument/2006/relationships/image" Target="media/image7.png"/><Relationship Id="rId14" Type="http://schemas.openxmlformats.org/officeDocument/2006/relationships/hyperlink" Target="http://ibm.biz/Client-Install"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46C4D-1127-47CA-AF4F-7A19C0474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2</TotalTime>
  <Pages>25</Pages>
  <Words>3370</Words>
  <Characters>19210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22535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Vialpando;Vikram Khatri</dc:creator>
  <cp:keywords>Data Studio, DB2</cp:keywords>
  <dc:description>Version 1.2 Dated 08-10-2008</dc:description>
  <cp:lastModifiedBy>Kent Rubin</cp:lastModifiedBy>
  <cp:revision>5</cp:revision>
  <cp:lastPrinted>2016-09-07T23:47:00Z</cp:lastPrinted>
  <dcterms:created xsi:type="dcterms:W3CDTF">2020-09-14T15:17:00Z</dcterms:created>
  <dcterms:modified xsi:type="dcterms:W3CDTF">2020-10-12T20:41:00Z</dcterms:modified>
</cp:coreProperties>
</file>